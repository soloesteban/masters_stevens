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 xml:space="preserve">Esteban M. Solórzano </w:t>
          </w:r>
          <w:proofErr w:type="spellStart"/>
          <w:r w:rsidRPr="003354F4">
            <w:rPr>
              <w:rFonts w:ascii="Times New Roman" w:hAnsi="Times New Roman"/>
            </w:rPr>
            <w:t>Zeledón</w:t>
          </w:r>
          <w:proofErr w:type="spellEnd"/>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 xml:space="preserve">Esteban M. Solórzano </w:t>
          </w:r>
          <w:proofErr w:type="spellStart"/>
          <w:r w:rsidRPr="00F87C1C">
            <w:rPr>
              <w:rFonts w:ascii="Times New Roman" w:hAnsi="Times New Roman"/>
            </w:rPr>
            <w:t>Zeledón</w:t>
          </w:r>
          <w:proofErr w:type="spellEnd"/>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r w:rsidR="006D4648">
        <w:fldChar w:fldCharType="begin"/>
      </w:r>
      <w:r w:rsidR="006D4648">
        <w:instrText xml:space="preserve"> SEQ Table \* ARABIC </w:instrText>
      </w:r>
      <w:r w:rsidR="006D4648">
        <w:fldChar w:fldCharType="separate"/>
      </w:r>
      <w:r w:rsidR="00036887">
        <w:rPr>
          <w:noProof/>
        </w:rPr>
        <w:t>1</w:t>
      </w:r>
      <w:r w:rsidR="006D4648">
        <w:rPr>
          <w:noProof/>
        </w:rPr>
        <w:fldChar w:fldCharType="end"/>
      </w:r>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E55A5C">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E55A5C">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6D4648"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E55A5C">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6D4648"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E55A5C">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6D4648"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E55A5C">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61678798"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6D4648"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E55A5C">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6D4648"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E55A5C">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6D4648"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E55A5C">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t>STK0007</w:t>
            </w:r>
          </w:p>
        </w:tc>
        <w:tc>
          <w:tcPr>
            <w:tcW w:w="1000" w:type="pct"/>
          </w:tcPr>
          <w:p w14:paraId="5CF86147" w14:textId="21B4D28B" w:rsidR="0058064F" w:rsidRPr="006D399E" w:rsidRDefault="0058064F" w:rsidP="00B77A38">
            <w:pPr>
              <w:rPr>
                <w:sz w:val="20"/>
                <w:szCs w:val="20"/>
              </w:rPr>
            </w:pPr>
            <w:r w:rsidRPr="006D399E">
              <w:rPr>
                <w:sz w:val="20"/>
                <w:szCs w:val="20"/>
              </w:rPr>
              <w:t xml:space="preserve">Colin </w:t>
            </w:r>
            <w:proofErr w:type="spellStart"/>
            <w:r w:rsidRPr="006D399E">
              <w:rPr>
                <w:sz w:val="20"/>
                <w:szCs w:val="20"/>
              </w:rPr>
              <w:t>Mellars</w:t>
            </w:r>
            <w:proofErr w:type="spellEnd"/>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6D4648"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E55A5C">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6D4648"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2" w:name="_Ref146021577"/>
      <w:r>
        <w:t xml:space="preserve">Table </w:t>
      </w:r>
      <w:r w:rsidR="006D4648">
        <w:fldChar w:fldCharType="begin"/>
      </w:r>
      <w:r w:rsidR="006D4648">
        <w:instrText xml:space="preserve"> SEQ Table \* ARABIC </w:instrText>
      </w:r>
      <w:r w:rsidR="006D4648">
        <w:fldChar w:fldCharType="separate"/>
      </w:r>
      <w:r w:rsidR="00036887">
        <w:rPr>
          <w:noProof/>
        </w:rPr>
        <w:t>2</w:t>
      </w:r>
      <w:r w:rsidR="006D4648">
        <w:rPr>
          <w:noProof/>
        </w:rPr>
        <w:fldChar w:fldCharType="end"/>
      </w:r>
      <w:bookmarkEnd w:id="2"/>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A992243"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3"/>
      <w:r w:rsidRPr="00CD13CF">
        <w:rPr>
          <w:rFonts w:ascii="IBM Plex Sans" w:eastAsia="Times New Roman" w:hAnsi="IBM Plex Sans" w:cs="Times New Roman"/>
          <w:sz w:val="21"/>
          <w:szCs w:val="21"/>
        </w:rPr>
        <w:t xml:space="preserve">Risk Management: </w:t>
      </w:r>
      <w:commentRangeEnd w:id="3"/>
      <w:r w:rsidR="00701434">
        <w:rPr>
          <w:rStyle w:val="CommentReference"/>
          <w:rFonts w:ascii="IBM Plex Sans" w:eastAsia="Times New Roman" w:hAnsi="IBM Plex Sans" w:cs="Times New Roman"/>
        </w:rPr>
        <w:commentReference w:id="3"/>
      </w:r>
      <w:commentRangeStart w:id="4"/>
      <w:r w:rsidRPr="00CD13CF">
        <w:rPr>
          <w:rFonts w:ascii="IBM Plex Sans" w:eastAsia="Times New Roman" w:hAnsi="IBM Plex Sans" w:cs="Times New Roman"/>
          <w:sz w:val="21"/>
          <w:szCs w:val="21"/>
        </w:rPr>
        <w:t xml:space="preserve">The integration of </w:t>
      </w:r>
      <w:ins w:id="5" w:author="Solorzano Zeledon, Esteban" w:date="2023-09-27T10:50:00Z">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ins>
      <w:r w:rsidRPr="00CD13CF">
        <w:rPr>
          <w:rFonts w:ascii="IBM Plex Sans" w:eastAsia="Times New Roman" w:hAnsi="IBM Plex Sans" w:cs="Times New Roman"/>
          <w:sz w:val="21"/>
          <w:szCs w:val="21"/>
        </w:rPr>
        <w:t>risk management</w:t>
      </w:r>
      <w:commentRangeEnd w:id="4"/>
      <w:r w:rsidR="00171C1A">
        <w:rPr>
          <w:rStyle w:val="CommentReference"/>
          <w:rFonts w:ascii="IBM Plex Sans" w:eastAsia="Times New Roman" w:hAnsi="IBM Plex Sans" w:cs="Times New Roman"/>
        </w:rPr>
        <w:commentReference w:id="4"/>
      </w:r>
      <w:del w:id="6" w:author="Solorzano Zeledon, Esteban" w:date="2023-09-27T10:50:00Z">
        <w:r w:rsidRPr="00CD13CF" w:rsidDel="00701434">
          <w:rPr>
            <w:rFonts w:ascii="IBM Plex Sans" w:eastAsia="Times New Roman" w:hAnsi="IBM Plex Sans" w:cs="Times New Roman"/>
            <w:sz w:val="21"/>
            <w:szCs w:val="21"/>
          </w:rPr>
          <w:delText xml:space="preserve"> into systems engineering, including hazard analysis, failure modes and effects analysis (FMEA), and risk mitigation strategies</w:delText>
        </w:r>
      </w:del>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Default="00067DA5" w:rsidP="00B77A38">
      <w:pPr>
        <w:pStyle w:val="ListParagraph"/>
        <w:numPr>
          <w:ilvl w:val="0"/>
          <w:numId w:val="6"/>
        </w:numPr>
        <w:rPr>
          <w:ins w:id="7" w:author="Solorzano Zeledon, Esteban" w:date="2023-11-16T22:26:00Z"/>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72D566FE" w14:textId="14FD57CF" w:rsidR="009D37AB" w:rsidRPr="00CD13CF" w:rsidRDefault="009D37AB" w:rsidP="00B77A38">
      <w:pPr>
        <w:pStyle w:val="ListParagraph"/>
        <w:numPr>
          <w:ilvl w:val="0"/>
          <w:numId w:val="6"/>
        </w:numPr>
        <w:rPr>
          <w:rFonts w:ascii="IBM Plex Sans" w:eastAsia="Times New Roman" w:hAnsi="IBM Plex Sans" w:cs="Times New Roman"/>
          <w:sz w:val="21"/>
          <w:szCs w:val="21"/>
        </w:rPr>
      </w:pPr>
      <w:ins w:id="8" w:author="Solorzano Zeledon, Esteban" w:date="2023-11-16T22:26:00Z">
        <w:r>
          <w:rPr>
            <w:rFonts w:ascii="IBM Plex Sans" w:eastAsia="Times New Roman" w:hAnsi="IBM Plex Sans" w:cs="Times New Roman"/>
            <w:sz w:val="21"/>
            <w:szCs w:val="21"/>
          </w:rPr>
          <w:t xml:space="preserve">Use </w:t>
        </w:r>
      </w:ins>
      <w:proofErr w:type="spellStart"/>
      <w:ins w:id="9" w:author="Solorzano Zeledon, Esteban" w:date="2023-11-16T22:27:00Z">
        <w:r>
          <w:rPr>
            <w:rFonts w:ascii="IBM Plex Sans" w:eastAsia="Times New Roman" w:hAnsi="IBM Plex Sans" w:cs="Times New Roman"/>
            <w:sz w:val="21"/>
            <w:szCs w:val="21"/>
          </w:rPr>
          <w:t>Github</w:t>
        </w:r>
        <w:proofErr w:type="spellEnd"/>
        <w:r>
          <w:rPr>
            <w:rFonts w:ascii="IBM Plex Sans" w:eastAsia="Times New Roman" w:hAnsi="IBM Plex Sans" w:cs="Times New Roman"/>
            <w:sz w:val="21"/>
            <w:szCs w:val="21"/>
          </w:rPr>
          <w:t xml:space="preserve"> as </w:t>
        </w:r>
        <w:r w:rsidR="006D4648">
          <w:rPr>
            <w:rFonts w:ascii="IBM Plex Sans" w:eastAsia="Times New Roman" w:hAnsi="IBM Plex Sans" w:cs="Times New Roman"/>
            <w:sz w:val="21"/>
            <w:szCs w:val="21"/>
          </w:rPr>
          <w:t>project repository.</w:t>
        </w:r>
      </w:ins>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r w:rsidR="006D4648">
        <w:fldChar w:fldCharType="begin"/>
      </w:r>
      <w:r w:rsidR="006D4648">
        <w:instrText xml:space="preserve"> SEQ Table \* ARABIC </w:instrText>
      </w:r>
      <w:r w:rsidR="006D4648">
        <w:fldChar w:fldCharType="separate"/>
      </w:r>
      <w:r w:rsidR="00036887">
        <w:rPr>
          <w:noProof/>
        </w:rPr>
        <w:t>3</w:t>
      </w:r>
      <w:r w:rsidR="006D4648">
        <w:rPr>
          <w:noProof/>
        </w:rPr>
        <w:fldChar w:fldCharType="end"/>
      </w:r>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r w:rsidR="006D4648">
        <w:fldChar w:fldCharType="begin"/>
      </w:r>
      <w:r w:rsidR="006D4648">
        <w:instrText xml:space="preserve"> SEQ Table \* ARABIC </w:instrText>
      </w:r>
      <w:r w:rsidR="006D4648">
        <w:fldChar w:fldCharType="separate"/>
      </w:r>
      <w:r w:rsidR="00036887">
        <w:rPr>
          <w:noProof/>
        </w:rPr>
        <w:t>4</w:t>
      </w:r>
      <w:r w:rsidR="006D4648">
        <w:rPr>
          <w:noProof/>
        </w:rPr>
        <w:fldChar w:fldCharType="end"/>
      </w:r>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067DA5" w:rsidRPr="006D399E" w14:paraId="13687543" w14:textId="77777777" w:rsidTr="00FC64C0">
        <w:tc>
          <w:tcPr>
            <w:tcW w:w="2520" w:type="dxa"/>
            <w:shd w:val="clear" w:color="auto" w:fill="D9D9D9" w:themeFill="background1" w:themeFillShade="D9"/>
          </w:tcPr>
          <w:p w14:paraId="380891D3" w14:textId="77777777" w:rsidR="00067DA5" w:rsidRPr="006D399E" w:rsidRDefault="00067DA5" w:rsidP="00B77A38">
            <w:pPr>
              <w:rPr>
                <w:b/>
                <w:bCs/>
                <w:sz w:val="20"/>
                <w:szCs w:val="20"/>
              </w:rPr>
            </w:pPr>
            <w:r w:rsidRPr="006D399E">
              <w:rPr>
                <w:b/>
                <w:bCs/>
                <w:sz w:val="20"/>
                <w:szCs w:val="20"/>
              </w:rPr>
              <w:t>Acronym</w:t>
            </w:r>
          </w:p>
        </w:tc>
        <w:tc>
          <w:tcPr>
            <w:tcW w:w="6830" w:type="dxa"/>
            <w:shd w:val="clear" w:color="auto" w:fill="D9D9D9" w:themeFill="background1" w:themeFillShade="D9"/>
          </w:tcPr>
          <w:p w14:paraId="3BCF1BC0" w14:textId="77777777" w:rsidR="00067DA5" w:rsidRPr="006D399E" w:rsidRDefault="00067DA5" w:rsidP="00B77A38">
            <w:pPr>
              <w:rPr>
                <w:b/>
                <w:bCs/>
                <w:sz w:val="20"/>
                <w:szCs w:val="20"/>
              </w:rPr>
            </w:pPr>
            <w:r w:rsidRPr="006D399E">
              <w:rPr>
                <w:b/>
                <w:bCs/>
                <w:sz w:val="20"/>
                <w:szCs w:val="20"/>
              </w:rPr>
              <w:t>Description</w:t>
            </w:r>
          </w:p>
        </w:tc>
      </w:tr>
      <w:tr w:rsidR="00067DA5" w:rsidRPr="006D399E" w14:paraId="2D9A3E99" w14:textId="77777777" w:rsidTr="00FC64C0">
        <w:tc>
          <w:tcPr>
            <w:tcW w:w="2520" w:type="dxa"/>
          </w:tcPr>
          <w:p w14:paraId="29673D05" w14:textId="77777777" w:rsidR="00067DA5" w:rsidRPr="006D399E" w:rsidRDefault="00067DA5" w:rsidP="00B77A38">
            <w:pPr>
              <w:rPr>
                <w:sz w:val="20"/>
                <w:szCs w:val="20"/>
              </w:rPr>
            </w:pPr>
            <w:r w:rsidRPr="006D399E">
              <w:rPr>
                <w:sz w:val="20"/>
                <w:szCs w:val="20"/>
              </w:rPr>
              <w:t>INCOSE</w:t>
            </w:r>
          </w:p>
        </w:tc>
        <w:tc>
          <w:tcPr>
            <w:tcW w:w="6830" w:type="dxa"/>
          </w:tcPr>
          <w:p w14:paraId="789CACB3" w14:textId="764B24E2" w:rsidR="00067DA5" w:rsidRPr="006D399E" w:rsidRDefault="00925996" w:rsidP="00B77A38">
            <w:pPr>
              <w:rPr>
                <w:sz w:val="20"/>
                <w:szCs w:val="20"/>
              </w:rPr>
            </w:pPr>
            <w:r w:rsidRPr="00925996">
              <w:rPr>
                <w:sz w:val="20"/>
                <w:szCs w:val="20"/>
              </w:rPr>
              <w:t>International Council on Systems Engineering</w:t>
            </w:r>
          </w:p>
        </w:tc>
      </w:tr>
      <w:tr w:rsidR="00067DA5" w:rsidRPr="006D399E" w14:paraId="6BD0BCA0" w14:textId="77777777" w:rsidTr="00FC64C0">
        <w:tc>
          <w:tcPr>
            <w:tcW w:w="2520" w:type="dxa"/>
          </w:tcPr>
          <w:p w14:paraId="116038E5" w14:textId="77777777" w:rsidR="00067DA5" w:rsidRPr="006D399E" w:rsidRDefault="00067DA5" w:rsidP="00B77A38">
            <w:pPr>
              <w:rPr>
                <w:sz w:val="20"/>
                <w:szCs w:val="20"/>
              </w:rPr>
            </w:pPr>
            <w:r w:rsidRPr="006D399E">
              <w:rPr>
                <w:sz w:val="20"/>
                <w:szCs w:val="20"/>
              </w:rPr>
              <w:t>FDA</w:t>
            </w:r>
          </w:p>
        </w:tc>
        <w:tc>
          <w:tcPr>
            <w:tcW w:w="6830" w:type="dxa"/>
          </w:tcPr>
          <w:p w14:paraId="33735D58" w14:textId="3434FE1A" w:rsidR="00067DA5" w:rsidRPr="006D399E" w:rsidRDefault="009832A2" w:rsidP="00B77A38">
            <w:pPr>
              <w:rPr>
                <w:sz w:val="20"/>
                <w:szCs w:val="20"/>
              </w:rPr>
            </w:pPr>
            <w:r w:rsidRPr="009832A2">
              <w:rPr>
                <w:sz w:val="20"/>
                <w:szCs w:val="20"/>
              </w:rPr>
              <w:t>United States Food and Drug Administration</w:t>
            </w:r>
          </w:p>
        </w:tc>
      </w:tr>
      <w:tr w:rsidR="00067DA5" w:rsidRPr="006D399E" w14:paraId="3A59155E" w14:textId="77777777" w:rsidTr="00FC64C0">
        <w:tc>
          <w:tcPr>
            <w:tcW w:w="2520" w:type="dxa"/>
          </w:tcPr>
          <w:p w14:paraId="41E14727" w14:textId="77777777" w:rsidR="00067DA5" w:rsidRPr="006D399E" w:rsidRDefault="00067DA5" w:rsidP="00B77A38">
            <w:pPr>
              <w:rPr>
                <w:sz w:val="20"/>
                <w:szCs w:val="20"/>
              </w:rPr>
            </w:pPr>
            <w:r w:rsidRPr="006D399E">
              <w:rPr>
                <w:sz w:val="20"/>
                <w:szCs w:val="20"/>
              </w:rPr>
              <w:t>AAMI</w:t>
            </w:r>
          </w:p>
        </w:tc>
        <w:tc>
          <w:tcPr>
            <w:tcW w:w="6830" w:type="dxa"/>
          </w:tcPr>
          <w:p w14:paraId="7A7374E9" w14:textId="4D779445" w:rsidR="00067DA5" w:rsidRPr="006D399E" w:rsidRDefault="009832A2" w:rsidP="00B77A38">
            <w:pPr>
              <w:rPr>
                <w:sz w:val="20"/>
                <w:szCs w:val="20"/>
              </w:rPr>
            </w:pPr>
            <w:r w:rsidRPr="009832A2">
              <w:rPr>
                <w:sz w:val="20"/>
                <w:szCs w:val="20"/>
              </w:rPr>
              <w:t>Association for the Advancement of Medical Instrumentation</w:t>
            </w:r>
          </w:p>
        </w:tc>
      </w:tr>
      <w:tr w:rsidR="00067DA5" w:rsidRPr="006D399E" w14:paraId="71DB2342" w14:textId="77777777" w:rsidTr="00FC64C0">
        <w:tc>
          <w:tcPr>
            <w:tcW w:w="2520" w:type="dxa"/>
          </w:tcPr>
          <w:p w14:paraId="06958168" w14:textId="77777777" w:rsidR="00067DA5" w:rsidRPr="006D399E" w:rsidRDefault="00067DA5" w:rsidP="00B77A38">
            <w:pPr>
              <w:rPr>
                <w:sz w:val="20"/>
                <w:szCs w:val="20"/>
              </w:rPr>
            </w:pPr>
            <w:r w:rsidRPr="006D399E">
              <w:rPr>
                <w:sz w:val="20"/>
                <w:szCs w:val="20"/>
              </w:rPr>
              <w:t>SERC</w:t>
            </w:r>
          </w:p>
        </w:tc>
        <w:tc>
          <w:tcPr>
            <w:tcW w:w="6830" w:type="dxa"/>
          </w:tcPr>
          <w:p w14:paraId="3092267C" w14:textId="51C95702" w:rsidR="00067DA5" w:rsidRPr="006D399E" w:rsidRDefault="00E53C79" w:rsidP="00B77A38">
            <w:pPr>
              <w:rPr>
                <w:sz w:val="20"/>
                <w:szCs w:val="20"/>
              </w:rPr>
            </w:pPr>
            <w:r w:rsidRPr="00E53C79">
              <w:rPr>
                <w:sz w:val="20"/>
                <w:szCs w:val="20"/>
              </w:rPr>
              <w:t>Systems Engineering Research Center</w:t>
            </w:r>
          </w:p>
        </w:tc>
      </w:tr>
      <w:tr w:rsidR="00456153" w:rsidRPr="006D399E" w14:paraId="1C195595" w14:textId="77777777" w:rsidTr="00FC64C0">
        <w:tc>
          <w:tcPr>
            <w:tcW w:w="2520" w:type="dxa"/>
          </w:tcPr>
          <w:p w14:paraId="5D5021FF" w14:textId="6D4DCCD2" w:rsidR="00456153" w:rsidRPr="006D399E" w:rsidRDefault="00456153" w:rsidP="00B77A38">
            <w:pPr>
              <w:rPr>
                <w:sz w:val="20"/>
                <w:szCs w:val="20"/>
              </w:rPr>
            </w:pPr>
            <w:r w:rsidRPr="006D399E">
              <w:rPr>
                <w:sz w:val="20"/>
                <w:szCs w:val="20"/>
              </w:rPr>
              <w:t>FMEA</w:t>
            </w:r>
          </w:p>
        </w:tc>
        <w:tc>
          <w:tcPr>
            <w:tcW w:w="6830" w:type="dxa"/>
          </w:tcPr>
          <w:p w14:paraId="66350BFA" w14:textId="64CAA524" w:rsidR="00456153" w:rsidRPr="006D399E" w:rsidRDefault="00E53C79" w:rsidP="00B77A38">
            <w:pPr>
              <w:rPr>
                <w:sz w:val="20"/>
                <w:szCs w:val="20"/>
              </w:rPr>
            </w:pPr>
            <w:r w:rsidRPr="00E53C79">
              <w:rPr>
                <w:sz w:val="20"/>
                <w:szCs w:val="20"/>
              </w:rPr>
              <w:t>Failure Mode and Effects Analysis</w:t>
            </w:r>
          </w:p>
        </w:tc>
      </w:tr>
      <w:tr w:rsidR="00502ED5" w:rsidRPr="006D399E" w14:paraId="2464A919" w14:textId="77777777" w:rsidTr="00FC64C0">
        <w:tc>
          <w:tcPr>
            <w:tcW w:w="2520" w:type="dxa"/>
          </w:tcPr>
          <w:p w14:paraId="1C24FEC4" w14:textId="0E880BAF" w:rsidR="00502ED5" w:rsidRPr="006D399E" w:rsidRDefault="00502ED5" w:rsidP="00B77A38">
            <w:pPr>
              <w:rPr>
                <w:sz w:val="20"/>
                <w:szCs w:val="20"/>
              </w:rPr>
            </w:pPr>
            <w:r w:rsidRPr="00502ED5">
              <w:rPr>
                <w:sz w:val="20"/>
                <w:szCs w:val="20"/>
              </w:rPr>
              <w:t>I</w:t>
            </w:r>
            <w:r w:rsidR="006B455B">
              <w:rPr>
                <w:sz w:val="20"/>
                <w:szCs w:val="20"/>
              </w:rPr>
              <w:t>EC</w:t>
            </w:r>
            <w:r w:rsidRPr="00502ED5">
              <w:rPr>
                <w:sz w:val="20"/>
                <w:szCs w:val="20"/>
              </w:rPr>
              <w:t xml:space="preserve"> 13485</w:t>
            </w:r>
          </w:p>
        </w:tc>
        <w:tc>
          <w:tcPr>
            <w:tcW w:w="6830" w:type="dxa"/>
          </w:tcPr>
          <w:p w14:paraId="524E6424" w14:textId="280B143D" w:rsidR="00502ED5" w:rsidRPr="006D399E" w:rsidRDefault="00934B00" w:rsidP="00B77A38">
            <w:pPr>
              <w:rPr>
                <w:sz w:val="20"/>
                <w:szCs w:val="20"/>
              </w:rPr>
            </w:pPr>
            <w:r w:rsidRPr="00934B00">
              <w:rPr>
                <w:sz w:val="20"/>
                <w:szCs w:val="20"/>
              </w:rPr>
              <w:t>Medical devices — Quality management systems — Requirements for regulatory purposes</w:t>
            </w:r>
          </w:p>
        </w:tc>
      </w:tr>
      <w:tr w:rsidR="006B455B" w:rsidRPr="006D399E" w14:paraId="33F8EA53" w14:textId="77777777" w:rsidTr="00FC64C0">
        <w:tc>
          <w:tcPr>
            <w:tcW w:w="2520" w:type="dxa"/>
          </w:tcPr>
          <w:p w14:paraId="1A9FEFF9" w14:textId="7076E365" w:rsidR="006B455B" w:rsidRPr="00502ED5" w:rsidRDefault="006B455B" w:rsidP="00B77A38">
            <w:pPr>
              <w:rPr>
                <w:sz w:val="20"/>
                <w:szCs w:val="20"/>
              </w:rPr>
            </w:pPr>
            <w:r>
              <w:rPr>
                <w:sz w:val="20"/>
                <w:szCs w:val="20"/>
              </w:rPr>
              <w:t>IEC 15288</w:t>
            </w:r>
          </w:p>
        </w:tc>
        <w:tc>
          <w:tcPr>
            <w:tcW w:w="6830" w:type="dxa"/>
          </w:tcPr>
          <w:p w14:paraId="04C5D13E" w14:textId="2FA29FC6" w:rsidR="006B455B" w:rsidRPr="006D399E" w:rsidRDefault="00D97E8B" w:rsidP="00B77A38">
            <w:pPr>
              <w:rPr>
                <w:sz w:val="20"/>
                <w:szCs w:val="20"/>
              </w:rPr>
            </w:pPr>
            <w:r w:rsidRPr="00D97E8B">
              <w:rPr>
                <w:sz w:val="20"/>
                <w:szCs w:val="20"/>
              </w:rPr>
              <w:t>Systems and software engineering — System life cycle processes</w:t>
            </w:r>
          </w:p>
        </w:tc>
      </w:tr>
    </w:tbl>
    <w:p w14:paraId="6B89D6DE" w14:textId="77777777" w:rsidR="00152F84" w:rsidRPr="009A2F05" w:rsidRDefault="00152F84" w:rsidP="00B77A38"/>
    <w:sectPr w:rsidR="00152F84" w:rsidRPr="009A2F05" w:rsidSect="00D24D0E">
      <w:headerReference w:type="even" r:id="rId35"/>
      <w:headerReference w:type="default" r:id="rId36"/>
      <w:footerReference w:type="default" r:id="rId37"/>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BF3B4F">
      <w:pPr>
        <w:pStyle w:val="CommentText"/>
      </w:pPr>
      <w:r>
        <w:t>Medical devices are gifts to humanity: life that is being improved and given.</w:t>
      </w:r>
    </w:p>
  </w:comment>
  <w:comment w:id="3" w:author="Solorzano Zeledon, Esteban" w:date="2023-09-27T10:50:00Z" w:initials="SZE">
    <w:p w14:paraId="59967A29" w14:textId="35E91397" w:rsidR="00701434" w:rsidRDefault="00701434" w:rsidP="000C3402">
      <w:pPr>
        <w:pStyle w:val="CommentText"/>
      </w:pPr>
      <w:r>
        <w:rPr>
          <w:rStyle w:val="CommentReference"/>
        </w:rPr>
        <w:annotationRef/>
      </w:r>
      <w:r>
        <w:t>There could be a risk of diluting book content</w:t>
      </w:r>
    </w:p>
  </w:comment>
  <w:comment w:id="4" w:author="Solorzano Zeledon, Esteban" w:date="2023-09-27T10:51:00Z" w:initials="SZE">
    <w:p w14:paraId="47F63E51" w14:textId="77777777" w:rsidR="00171C1A" w:rsidRDefault="00171C1A" w:rsidP="00BB4244">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E30E6"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5D23" w16cex:dateUtc="2023-10-03T14:28: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E30E6" w16cid:durableId="28C65D23"/>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548DC" w14:textId="77777777" w:rsidR="00414E53" w:rsidRDefault="00414E53" w:rsidP="00B77A38">
      <w:r>
        <w:separator/>
      </w:r>
    </w:p>
  </w:endnote>
  <w:endnote w:type="continuationSeparator" w:id="0">
    <w:p w14:paraId="7E27C906" w14:textId="77777777" w:rsidR="00414E53" w:rsidRDefault="00414E53" w:rsidP="00B77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BB53702-DDD4-4FA3-99BF-667AB6DFBEB1}"/>
    <w:embedBold r:id="rId2" w:fontKey="{C2D602B9-13BC-4AD9-9C33-75C3855F8F88}"/>
    <w:embedItalic r:id="rId3" w:fontKey="{6E9F8541-BFE5-4948-892D-C5AB6036BA97}"/>
  </w:font>
  <w:font w:name="Symbol">
    <w:panose1 w:val="05050102010706020507"/>
    <w:charset w:val="02"/>
    <w:family w:val="roman"/>
    <w:pitch w:val="variable"/>
    <w:sig w:usb0="00000000" w:usb1="10000000" w:usb2="00000000" w:usb3="00000000" w:csb0="80000000" w:csb1="00000000"/>
    <w:embedRegular r:id="rId4" w:fontKey="{832E0430-E891-45C3-9D21-6D9D5D4DC48A}"/>
  </w:font>
  <w:font w:name="Courier New">
    <w:panose1 w:val="02070309020205020404"/>
    <w:charset w:val="00"/>
    <w:family w:val="modern"/>
    <w:pitch w:val="fixed"/>
    <w:sig w:usb0="E0002EFF" w:usb1="C0007843" w:usb2="00000009" w:usb3="00000000" w:csb0="000001FF" w:csb1="00000000"/>
    <w:embedRegular r:id="rId5" w:fontKey="{82470E0D-A90D-4856-A998-64355D57C59E}"/>
  </w:font>
  <w:font w:name="Wingdings">
    <w:panose1 w:val="05000000000000000000"/>
    <w:charset w:val="02"/>
    <w:family w:val="auto"/>
    <w:pitch w:val="variable"/>
    <w:sig w:usb0="00000000" w:usb1="10000000" w:usb2="00000000" w:usb3="00000000" w:csb0="80000000" w:csb1="00000000"/>
    <w:embedRegular r:id="rId6" w:fontKey="{68747256-687D-4F67-A218-12C4F067DA15}"/>
  </w:font>
  <w:font w:name="IBM Plex Sans">
    <w:altName w:val="IBM Plex Sans"/>
    <w:charset w:val="00"/>
    <w:family w:val="swiss"/>
    <w:pitch w:val="variable"/>
    <w:sig w:usb0="A00002EF" w:usb1="5000207B" w:usb2="00000000" w:usb3="00000000" w:csb0="0000019F" w:csb1="00000000"/>
    <w:embedRegular r:id="rId7" w:fontKey="{D4BD0289-5BF9-4D80-AB4F-EF4C1701313A}"/>
    <w:embedBold r:id="rId8" w:fontKey="{46F2B82E-8E42-499C-814C-C73C1D9EAAC3}"/>
    <w:embedItalic r:id="rId9" w:fontKey="{37621A5C-24D0-4DAB-842E-EB498B832BFE}"/>
  </w:font>
  <w:font w:name="Saira Condensed Condensed Mediu">
    <w:altName w:val="Calibri"/>
    <w:charset w:val="4D"/>
    <w:family w:val="auto"/>
    <w:pitch w:val="variable"/>
    <w:sig w:usb0="A00000FF" w:usb1="500020FB" w:usb2="00000000" w:usb3="00000000" w:csb0="00000193" w:csb1="00000000"/>
    <w:embedRegular r:id="rId10" w:fontKey="{B00E01C1-FB1C-4599-B1AE-1AE74C7EE7ED}"/>
  </w:font>
  <w:font w:name="Cambria">
    <w:panose1 w:val="02040503050406030204"/>
    <w:charset w:val="00"/>
    <w:family w:val="roman"/>
    <w:pitch w:val="variable"/>
    <w:sig w:usb0="E00006FF" w:usb1="420024FF" w:usb2="02000000" w:usb3="00000000" w:csb0="0000019F" w:csb1="00000000"/>
    <w:embedRegular r:id="rId11" w:fontKey="{60CC0B57-89D6-4135-8303-7E687ED597D5}"/>
    <w:embedBold r:id="rId12" w:fontKey="{19B0D570-CB1B-49AC-AE00-71D44BE80312}"/>
    <w:embedItalic r:id="rId13" w:fontKey="{96A7354B-72B5-4BBD-A4EA-F6F8C286C5D5}"/>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ndensed Condensed Light"/>
    <w:charset w:val="4D"/>
    <w:family w:val="auto"/>
    <w:pitch w:val="variable"/>
    <w:sig w:usb0="A00000FF" w:usb1="500020FB" w:usb2="00000000" w:usb3="00000000" w:csb0="00000193" w:csb1="00000000"/>
    <w:embedRegular r:id="rId14" w:fontKey="{344786C0-E5FC-440E-969A-A3F82753AB3C}"/>
  </w:font>
  <w:font w:name="Garamond">
    <w:panose1 w:val="02020404030301010803"/>
    <w:charset w:val="00"/>
    <w:family w:val="roman"/>
    <w:pitch w:val="variable"/>
    <w:sig w:usb0="00000287" w:usb1="00000000" w:usb2="00000000" w:usb3="00000000" w:csb0="0000009F" w:csb1="00000000"/>
    <w:embedBold r:id="rId15" w:fontKey="{B9E60084-5780-41B3-B7EB-104E5A733468}"/>
  </w:font>
  <w:font w:name="Tahoma">
    <w:panose1 w:val="020B0604030504040204"/>
    <w:charset w:val="00"/>
    <w:family w:val="swiss"/>
    <w:pitch w:val="variable"/>
    <w:sig w:usb0="E1002EFF" w:usb1="C000605B" w:usb2="00000029" w:usb3="00000000" w:csb0="000101FF" w:csb1="00000000"/>
    <w:embedRegular r:id="rId16" w:fontKey="{CD448284-CE41-437B-ABC9-99A21D029FCF}"/>
  </w:font>
  <w:font w:name="Arial">
    <w:panose1 w:val="020B0604020202020204"/>
    <w:charset w:val="00"/>
    <w:family w:val="swiss"/>
    <w:pitch w:val="variable"/>
    <w:sig w:usb0="E0002EFF" w:usb1="C000785B" w:usb2="00000009" w:usb3="00000000" w:csb0="000001FF" w:csb1="00000000"/>
    <w:embedRegular r:id="rId17" w:fontKey="{C34049A6-86A1-4EB5-A799-6B15CD14AC04}"/>
  </w:font>
  <w:font w:name="Calibri">
    <w:panose1 w:val="020F0502020204030204"/>
    <w:charset w:val="00"/>
    <w:family w:val="swiss"/>
    <w:pitch w:val="variable"/>
    <w:sig w:usb0="E4002EFF" w:usb1="C000247B" w:usb2="00000009" w:usb3="00000000" w:csb0="000001FF" w:csb1="00000000"/>
    <w:embedRegular r:id="rId18" w:fontKey="{F8E84331-23B7-4380-9E37-E594BEE333AC}"/>
    <w:embedBold r:id="rId19" w:fontKey="{9605AFEA-975D-4FDF-8BA8-81269C6B1237}"/>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CF949" w14:textId="77777777" w:rsidR="00414E53" w:rsidRDefault="00414E53" w:rsidP="00B77A38">
      <w:r>
        <w:separator/>
      </w:r>
    </w:p>
  </w:footnote>
  <w:footnote w:type="continuationSeparator" w:id="0">
    <w:p w14:paraId="2EFF6F71" w14:textId="77777777" w:rsidR="00414E53" w:rsidRDefault="00414E53" w:rsidP="00B77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5610" w14:textId="77777777" w:rsidR="008A6A50" w:rsidRDefault="006D4648"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75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embedTrueTypeFonts/>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52329"/>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2122E9"/>
    <w:rsid w:val="00230E30"/>
    <w:rsid w:val="00230F02"/>
    <w:rsid w:val="00250E51"/>
    <w:rsid w:val="00251BC3"/>
    <w:rsid w:val="00257A03"/>
    <w:rsid w:val="00263B84"/>
    <w:rsid w:val="0026631B"/>
    <w:rsid w:val="002752E1"/>
    <w:rsid w:val="0029335A"/>
    <w:rsid w:val="00293831"/>
    <w:rsid w:val="002D0210"/>
    <w:rsid w:val="002D4258"/>
    <w:rsid w:val="002D4490"/>
    <w:rsid w:val="002E2D02"/>
    <w:rsid w:val="00327B80"/>
    <w:rsid w:val="0033474F"/>
    <w:rsid w:val="003354F4"/>
    <w:rsid w:val="003457BE"/>
    <w:rsid w:val="0035465A"/>
    <w:rsid w:val="00363F37"/>
    <w:rsid w:val="00387945"/>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56ED4"/>
    <w:rsid w:val="00564B97"/>
    <w:rsid w:val="005665AC"/>
    <w:rsid w:val="00574898"/>
    <w:rsid w:val="0058064F"/>
    <w:rsid w:val="00590BB9"/>
    <w:rsid w:val="005A13A5"/>
    <w:rsid w:val="005B681A"/>
    <w:rsid w:val="005C60EB"/>
    <w:rsid w:val="005D286A"/>
    <w:rsid w:val="005E62E0"/>
    <w:rsid w:val="00607F33"/>
    <w:rsid w:val="00623E1F"/>
    <w:rsid w:val="00631953"/>
    <w:rsid w:val="0063311A"/>
    <w:rsid w:val="00637A69"/>
    <w:rsid w:val="0064064A"/>
    <w:rsid w:val="00674089"/>
    <w:rsid w:val="00680262"/>
    <w:rsid w:val="006B2E1C"/>
    <w:rsid w:val="006B42A1"/>
    <w:rsid w:val="006B455B"/>
    <w:rsid w:val="006C7575"/>
    <w:rsid w:val="006D30F4"/>
    <w:rsid w:val="006D399E"/>
    <w:rsid w:val="006D4648"/>
    <w:rsid w:val="00701434"/>
    <w:rsid w:val="00712156"/>
    <w:rsid w:val="00722262"/>
    <w:rsid w:val="007403B1"/>
    <w:rsid w:val="00777199"/>
    <w:rsid w:val="00780982"/>
    <w:rsid w:val="00795192"/>
    <w:rsid w:val="007A4E51"/>
    <w:rsid w:val="007C2037"/>
    <w:rsid w:val="007C2728"/>
    <w:rsid w:val="007C6461"/>
    <w:rsid w:val="007E670C"/>
    <w:rsid w:val="008072A0"/>
    <w:rsid w:val="0081357C"/>
    <w:rsid w:val="00820222"/>
    <w:rsid w:val="00824784"/>
    <w:rsid w:val="00841A70"/>
    <w:rsid w:val="00873796"/>
    <w:rsid w:val="008A6A50"/>
    <w:rsid w:val="008B082E"/>
    <w:rsid w:val="008B757D"/>
    <w:rsid w:val="008C5097"/>
    <w:rsid w:val="008D05BE"/>
    <w:rsid w:val="008D1CAB"/>
    <w:rsid w:val="008D3899"/>
    <w:rsid w:val="009021F2"/>
    <w:rsid w:val="00914335"/>
    <w:rsid w:val="00925996"/>
    <w:rsid w:val="00934B00"/>
    <w:rsid w:val="00944982"/>
    <w:rsid w:val="009609B0"/>
    <w:rsid w:val="009832A2"/>
    <w:rsid w:val="00995EE2"/>
    <w:rsid w:val="00996B0C"/>
    <w:rsid w:val="009A2F05"/>
    <w:rsid w:val="009D37AB"/>
    <w:rsid w:val="009E12EE"/>
    <w:rsid w:val="009E3F59"/>
    <w:rsid w:val="00A00B17"/>
    <w:rsid w:val="00A1214C"/>
    <w:rsid w:val="00A13CBE"/>
    <w:rsid w:val="00A34219"/>
    <w:rsid w:val="00A34499"/>
    <w:rsid w:val="00A355F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5DAF"/>
    <w:rsid w:val="00C0193C"/>
    <w:rsid w:val="00C21297"/>
    <w:rsid w:val="00C35DC6"/>
    <w:rsid w:val="00C468B3"/>
    <w:rsid w:val="00C46FA2"/>
    <w:rsid w:val="00C7118F"/>
    <w:rsid w:val="00C80CA4"/>
    <w:rsid w:val="00C94236"/>
    <w:rsid w:val="00C97506"/>
    <w:rsid w:val="00CA5C33"/>
    <w:rsid w:val="00CB33BD"/>
    <w:rsid w:val="00CC4577"/>
    <w:rsid w:val="00CD13CF"/>
    <w:rsid w:val="00CF215C"/>
    <w:rsid w:val="00D01D97"/>
    <w:rsid w:val="00D133A5"/>
    <w:rsid w:val="00D15B4A"/>
    <w:rsid w:val="00D24D0E"/>
    <w:rsid w:val="00D361FD"/>
    <w:rsid w:val="00D542D3"/>
    <w:rsid w:val="00D545B0"/>
    <w:rsid w:val="00D61F49"/>
    <w:rsid w:val="00D97E8B"/>
    <w:rsid w:val="00DA1CEE"/>
    <w:rsid w:val="00DA40DF"/>
    <w:rsid w:val="00DA561A"/>
    <w:rsid w:val="00DB0791"/>
    <w:rsid w:val="00DE5A34"/>
    <w:rsid w:val="00E151BF"/>
    <w:rsid w:val="00E22EF3"/>
    <w:rsid w:val="00E32345"/>
    <w:rsid w:val="00E41A34"/>
    <w:rsid w:val="00E53C79"/>
    <w:rsid w:val="00E54BC9"/>
    <w:rsid w:val="00E55A5C"/>
    <w:rsid w:val="00E72CBB"/>
    <w:rsid w:val="00E92433"/>
    <w:rsid w:val="00E93F9A"/>
    <w:rsid w:val="00EC1ECD"/>
    <w:rsid w:val="00ED46D3"/>
    <w:rsid w:val="00EE217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1BBA6DFC"/>
  <w15:docId w15:val="{640EA34E-F1B7-2C48-8D4C-B512EB0F3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Pages>
  <Words>1100</Words>
  <Characters>14845</Characters>
  <Application>Microsoft Office Word</Application>
  <DocSecurity>0</DocSecurity>
  <Lines>123</Lines>
  <Paragraphs>31</Paragraphs>
  <ScaleCrop>false</ScaleCrop>
  <HeadingPairs>
    <vt:vector size="2" baseType="variant">
      <vt:variant>
        <vt:lpstr>Title</vt:lpstr>
      </vt:variant>
      <vt:variant>
        <vt:i4>1</vt:i4>
      </vt:variant>
    </vt:vector>
  </HeadingPairs>
  <TitlesOfParts>
    <vt:vector size="1" baseType="lpstr">
      <vt:lpstr>MERIT_WORD</vt:lpstr>
    </vt:vector>
  </TitlesOfParts>
  <Company>Stevens Institute of Technology</Company>
  <LinksUpToDate>false</LinksUpToDate>
  <CharactersWithSpaces>15914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32</cp:revision>
  <cp:lastPrinted>2023-09-19T18:16:00Z</cp:lastPrinted>
  <dcterms:created xsi:type="dcterms:W3CDTF">2023-09-19T18:09:00Z</dcterms:created>
  <dcterms:modified xsi:type="dcterms:W3CDTF">2023-11-17T04:27:00Z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