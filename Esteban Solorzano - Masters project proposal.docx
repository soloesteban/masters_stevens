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4F81BD" w:themeColor="accent1"/>
        </w:rPr>
        <w:id w:val="314920303"/>
        <w:docPartObj>
          <w:docPartGallery w:val="Cover Pages"/>
          <w:docPartUnique/>
        </w:docPartObj>
      </w:sdtPr>
      <w:sdtEndPr>
        <w:rPr>
          <w:color w:val="auto"/>
        </w:rPr>
      </w:sdtEndPr>
      <w:sdtContent>
        <w:p w14:paraId="54960B01" w14:textId="026B69EA" w:rsidR="005E62E0" w:rsidRPr="001103F6" w:rsidRDefault="00F210DE" w:rsidP="00F210DE">
          <w:pPr>
            <w:jc w:val="center"/>
            <w:rPr>
              <w:rFonts w:ascii="Times New Roman" w:hAnsi="Times New Roman"/>
            </w:rPr>
          </w:pPr>
          <w:r w:rsidRPr="001103F6">
            <w:rPr>
              <w:rFonts w:ascii="Times New Roman" w:hAnsi="Times New Roman"/>
              <w:caps/>
            </w:rPr>
            <w:t>A Comprehensive Systems Engineering Approach to Medical Device Development: From Concept to Commercialization</w:t>
          </w:r>
        </w:p>
        <w:p w14:paraId="1B310400" w14:textId="77777777" w:rsidR="005E62E0" w:rsidRPr="001103F6" w:rsidRDefault="005E62E0" w:rsidP="005E62E0">
          <w:pPr>
            <w:jc w:val="center"/>
            <w:rPr>
              <w:rFonts w:ascii="Times New Roman" w:hAnsi="Times New Roman"/>
            </w:rPr>
          </w:pPr>
        </w:p>
        <w:p w14:paraId="42733749" w14:textId="77777777" w:rsidR="005E62E0" w:rsidRPr="003354F4" w:rsidRDefault="005E62E0" w:rsidP="005E62E0">
          <w:pPr>
            <w:jc w:val="center"/>
            <w:rPr>
              <w:rFonts w:ascii="Times New Roman" w:hAnsi="Times New Roman"/>
            </w:rPr>
          </w:pPr>
          <w:r w:rsidRPr="003354F4">
            <w:rPr>
              <w:rFonts w:ascii="Times New Roman" w:hAnsi="Times New Roman"/>
            </w:rPr>
            <w:t>by</w:t>
          </w:r>
        </w:p>
        <w:p w14:paraId="591CC9B4" w14:textId="77777777" w:rsidR="005E62E0" w:rsidRPr="003354F4" w:rsidRDefault="005E62E0" w:rsidP="005E62E0">
          <w:pPr>
            <w:jc w:val="center"/>
            <w:rPr>
              <w:rFonts w:ascii="Times New Roman" w:hAnsi="Times New Roman"/>
            </w:rPr>
          </w:pPr>
        </w:p>
        <w:p w14:paraId="4072E498" w14:textId="5BADAA73" w:rsidR="005E62E0" w:rsidRPr="003354F4" w:rsidRDefault="00023936" w:rsidP="005E62E0">
          <w:pPr>
            <w:jc w:val="center"/>
            <w:rPr>
              <w:rFonts w:ascii="Times New Roman" w:hAnsi="Times New Roman"/>
            </w:rPr>
          </w:pPr>
          <w:r w:rsidRPr="003354F4">
            <w:rPr>
              <w:rFonts w:ascii="Times New Roman" w:hAnsi="Times New Roman"/>
            </w:rPr>
            <w:t>Esteban M. Solórzano Zeledón</w:t>
          </w:r>
        </w:p>
        <w:p w14:paraId="12B86BC5" w14:textId="77777777" w:rsidR="005E62E0" w:rsidRPr="003354F4" w:rsidRDefault="005E62E0" w:rsidP="005E62E0">
          <w:pPr>
            <w:jc w:val="center"/>
            <w:rPr>
              <w:rFonts w:ascii="Times New Roman" w:hAnsi="Times New Roman"/>
            </w:rPr>
          </w:pPr>
        </w:p>
        <w:p w14:paraId="480B2228" w14:textId="10EA7533" w:rsidR="005E62E0" w:rsidRPr="003354F4" w:rsidRDefault="005E62E0" w:rsidP="005E62E0">
          <w:pPr>
            <w:jc w:val="center"/>
            <w:rPr>
              <w:rFonts w:ascii="Times New Roman" w:hAnsi="Times New Roman"/>
            </w:rPr>
          </w:pPr>
          <w:r w:rsidRPr="003354F4">
            <w:rPr>
              <w:rFonts w:ascii="Times New Roman" w:hAnsi="Times New Roman"/>
            </w:rPr>
            <w:t xml:space="preserve">A </w:t>
          </w:r>
          <w:r w:rsidR="00B4050E" w:rsidRPr="003354F4">
            <w:rPr>
              <w:rFonts w:ascii="Times New Roman" w:hAnsi="Times New Roman"/>
            </w:rPr>
            <w:t>PROJECT</w:t>
          </w:r>
        </w:p>
        <w:p w14:paraId="6E2A3E35" w14:textId="77777777" w:rsidR="005E62E0" w:rsidRPr="003354F4" w:rsidRDefault="005E62E0" w:rsidP="005E62E0">
          <w:pPr>
            <w:jc w:val="center"/>
            <w:rPr>
              <w:rFonts w:ascii="Times New Roman" w:hAnsi="Times New Roman"/>
            </w:rPr>
          </w:pPr>
        </w:p>
        <w:p w14:paraId="65A163C0" w14:textId="77777777" w:rsidR="005E62E0" w:rsidRPr="00FA0125" w:rsidRDefault="005E62E0" w:rsidP="005E62E0">
          <w:pPr>
            <w:jc w:val="center"/>
            <w:rPr>
              <w:rFonts w:ascii="Times New Roman" w:hAnsi="Times New Roman"/>
            </w:rPr>
          </w:pPr>
          <w:r w:rsidRPr="005971E9">
            <w:rPr>
              <w:rFonts w:ascii="Times New Roman" w:hAnsi="Times New Roman"/>
            </w:rPr>
            <w:t xml:space="preserve">Submitted to the Faculty </w:t>
          </w:r>
          <w:r w:rsidRPr="00FA0125">
            <w:rPr>
              <w:rFonts w:ascii="Times New Roman" w:hAnsi="Times New Roman"/>
            </w:rPr>
            <w:t>of the Stevens Institute of Technology</w:t>
          </w:r>
        </w:p>
        <w:p w14:paraId="7B7C972F" w14:textId="77777777" w:rsidR="005E62E0" w:rsidRPr="00FA0125" w:rsidRDefault="005E62E0" w:rsidP="005E62E0">
          <w:pPr>
            <w:jc w:val="center"/>
            <w:rPr>
              <w:rFonts w:ascii="Times New Roman" w:hAnsi="Times New Roman"/>
            </w:rPr>
          </w:pPr>
          <w:r w:rsidRPr="00FA0125">
            <w:rPr>
              <w:rFonts w:ascii="Times New Roman" w:hAnsi="Times New Roman"/>
            </w:rPr>
            <w:t>in partial fulfillment of the requirements for the degree of</w:t>
          </w:r>
        </w:p>
        <w:p w14:paraId="75C0EF7D" w14:textId="77777777" w:rsidR="005E62E0" w:rsidRPr="00FA0125" w:rsidRDefault="005E62E0" w:rsidP="005E62E0">
          <w:pPr>
            <w:jc w:val="center"/>
            <w:rPr>
              <w:rFonts w:ascii="Times New Roman" w:hAnsi="Times New Roman"/>
            </w:rPr>
          </w:pPr>
        </w:p>
        <w:p w14:paraId="05B093B6" w14:textId="6409BD2C" w:rsidR="005E62E0" w:rsidRPr="00722262" w:rsidRDefault="005E62E0" w:rsidP="005E62E0">
          <w:pPr>
            <w:jc w:val="center"/>
            <w:rPr>
              <w:rFonts w:ascii="Times New Roman" w:hAnsi="Times New Roman"/>
              <w:caps/>
            </w:rPr>
          </w:pPr>
          <w:r w:rsidRPr="00722262">
            <w:rPr>
              <w:rFonts w:ascii="Times New Roman" w:hAnsi="Times New Roman"/>
              <w:caps/>
            </w:rPr>
            <w:t xml:space="preserve">MASTER OF </w:t>
          </w:r>
          <w:r w:rsidR="00036887">
            <w:rPr>
              <w:rFonts w:ascii="Times New Roman" w:hAnsi="Times New Roman"/>
              <w:caps/>
            </w:rPr>
            <w:t>engineering</w:t>
          </w:r>
          <w:r w:rsidRPr="00722262">
            <w:rPr>
              <w:rFonts w:ascii="Times New Roman" w:hAnsi="Times New Roman"/>
              <w:caps/>
            </w:rPr>
            <w:t xml:space="preserve"> – </w:t>
          </w:r>
          <w:r w:rsidR="003E4E18" w:rsidRPr="00722262">
            <w:rPr>
              <w:rFonts w:ascii="Times New Roman" w:hAnsi="Times New Roman"/>
              <w:caps/>
            </w:rPr>
            <w:t>School of Systems and Enterprises</w:t>
          </w:r>
        </w:p>
        <w:p w14:paraId="621F65FC" w14:textId="77777777" w:rsidR="005E62E0" w:rsidRPr="00FA0125" w:rsidRDefault="005E62E0" w:rsidP="005E62E0">
          <w:pPr>
            <w:jc w:val="center"/>
            <w:rPr>
              <w:rFonts w:ascii="Times New Roman" w:hAnsi="Times New Roman"/>
            </w:rPr>
          </w:pPr>
        </w:p>
        <w:p w14:paraId="69986F94" w14:textId="77777777" w:rsidR="005E62E0" w:rsidRPr="005971E9" w:rsidRDefault="005E62E0" w:rsidP="005E62E0">
          <w:pPr>
            <w:jc w:val="center"/>
            <w:rPr>
              <w:rFonts w:ascii="Times New Roman" w:hAnsi="Times New Roman"/>
            </w:rPr>
          </w:pPr>
        </w:p>
        <w:p w14:paraId="17FD6459" w14:textId="77777777" w:rsidR="005E62E0" w:rsidRPr="005971E9" w:rsidRDefault="005E62E0" w:rsidP="005E62E0">
          <w:pPr>
            <w:jc w:val="center"/>
            <w:rPr>
              <w:rFonts w:ascii="Times New Roman" w:hAnsi="Times New Roman"/>
            </w:rPr>
          </w:pPr>
        </w:p>
        <w:p w14:paraId="6EFF6D2A" w14:textId="77777777" w:rsidR="005E62E0" w:rsidRPr="005971E9" w:rsidRDefault="005E62E0" w:rsidP="00020F3B">
          <w:pPr>
            <w:jc w:val="right"/>
            <w:rPr>
              <w:rFonts w:ascii="Times New Roman" w:hAnsi="Times New Roman"/>
            </w:rPr>
          </w:pPr>
          <w:r>
            <w:rPr>
              <w:rFonts w:ascii="Times New Roman" w:hAnsi="Times New Roman"/>
            </w:rPr>
            <w:t>__</w:t>
          </w:r>
          <w:r w:rsidRPr="005971E9">
            <w:rPr>
              <w:rFonts w:ascii="Times New Roman" w:hAnsi="Times New Roman"/>
            </w:rPr>
            <w:t>__________________________________</w:t>
          </w:r>
        </w:p>
        <w:p w14:paraId="580BE55C" w14:textId="277F0FFF" w:rsidR="005E62E0" w:rsidRPr="00F87C1C" w:rsidRDefault="00023936" w:rsidP="00020F3B">
          <w:pPr>
            <w:jc w:val="right"/>
            <w:rPr>
              <w:rFonts w:ascii="Times New Roman" w:hAnsi="Times New Roman"/>
            </w:rPr>
          </w:pPr>
          <w:r w:rsidRPr="00F87C1C">
            <w:rPr>
              <w:rFonts w:ascii="Times New Roman" w:hAnsi="Times New Roman"/>
            </w:rPr>
            <w:t>Esteban M. Solórzano Zeledón</w:t>
          </w:r>
          <w:r w:rsidR="005E62E0" w:rsidRPr="00F87C1C">
            <w:rPr>
              <w:rFonts w:ascii="Times New Roman" w:hAnsi="Times New Roman"/>
            </w:rPr>
            <w:t>, Candidate</w:t>
          </w:r>
        </w:p>
        <w:p w14:paraId="5B6AD310" w14:textId="77777777" w:rsidR="005E62E0" w:rsidRPr="005971E9" w:rsidRDefault="005E62E0" w:rsidP="00020F3B">
          <w:pPr>
            <w:jc w:val="right"/>
            <w:rPr>
              <w:rFonts w:ascii="Times New Roman" w:hAnsi="Times New Roman"/>
            </w:rPr>
          </w:pPr>
        </w:p>
        <w:p w14:paraId="2C2FE215" w14:textId="77777777" w:rsidR="005E62E0" w:rsidRPr="005971E9" w:rsidRDefault="005E62E0" w:rsidP="00020F3B">
          <w:pPr>
            <w:jc w:val="right"/>
            <w:rPr>
              <w:rFonts w:ascii="Times New Roman" w:hAnsi="Times New Roman"/>
              <w:u w:val="single"/>
            </w:rPr>
          </w:pPr>
          <w:r w:rsidRPr="005971E9">
            <w:rPr>
              <w:rFonts w:ascii="Times New Roman" w:hAnsi="Times New Roman"/>
            </w:rPr>
            <w:t xml:space="preserve">               </w:t>
          </w:r>
          <w:r>
            <w:rPr>
              <w:rFonts w:ascii="Times New Roman" w:hAnsi="Times New Roman"/>
            </w:rPr>
            <w:t xml:space="preserve">                              </w:t>
          </w:r>
          <w:r w:rsidRPr="005971E9">
            <w:rPr>
              <w:rFonts w:ascii="Times New Roman" w:hAnsi="Times New Roman"/>
              <w:u w:val="single"/>
            </w:rPr>
            <w:t>ADVISORY COMMITTEE</w:t>
          </w:r>
        </w:p>
        <w:p w14:paraId="44010E3B" w14:textId="77777777" w:rsidR="005E62E0" w:rsidRPr="005971E9" w:rsidRDefault="005E62E0" w:rsidP="00020F3B">
          <w:pPr>
            <w:jc w:val="right"/>
            <w:rPr>
              <w:rFonts w:ascii="Times New Roman" w:hAnsi="Times New Roman"/>
            </w:rPr>
          </w:pPr>
        </w:p>
        <w:p w14:paraId="778BB5A9" w14:textId="34B5BC22" w:rsidR="005E62E0" w:rsidRPr="00E55A5C" w:rsidRDefault="005E62E0" w:rsidP="00020F3B">
          <w:pPr>
            <w:jc w:val="right"/>
            <w:rPr>
              <w:rFonts w:ascii="Times New Roman" w:hAnsi="Times New Roman"/>
            </w:rPr>
          </w:pPr>
        </w:p>
        <w:p w14:paraId="45C5187E" w14:textId="6A1C359A"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35497C9B" w14:textId="6DAD3127" w:rsidR="005E62E0" w:rsidRPr="00E55A5C" w:rsidRDefault="00E55A5C" w:rsidP="00020F3B">
          <w:pPr>
            <w:jc w:val="right"/>
            <w:rPr>
              <w:rFonts w:ascii="Times New Roman" w:hAnsi="Times New Roman"/>
            </w:rPr>
          </w:pPr>
          <w:r w:rsidRPr="00E55A5C">
            <w:t xml:space="preserve"> </w:t>
          </w:r>
          <w:r w:rsidRPr="00E55A5C">
            <w:rPr>
              <w:rFonts w:ascii="Times New Roman" w:hAnsi="Times New Roman"/>
            </w:rPr>
            <w:t>Dr. Dinesh Verma</w:t>
          </w:r>
          <w:r w:rsidR="005E62E0" w:rsidRPr="00E55A5C">
            <w:rPr>
              <w:rFonts w:ascii="Times New Roman" w:hAnsi="Times New Roman"/>
            </w:rPr>
            <w:t xml:space="preserve">, </w:t>
          </w:r>
          <w:r w:rsidR="0063311A" w:rsidRPr="00E55A5C">
            <w:rPr>
              <w:rFonts w:ascii="Times New Roman" w:hAnsi="Times New Roman"/>
            </w:rPr>
            <w:t xml:space="preserve">Advisor      </w:t>
          </w:r>
          <w:r w:rsidR="005E62E0" w:rsidRPr="00E55A5C">
            <w:rPr>
              <w:rFonts w:ascii="Times New Roman" w:hAnsi="Times New Roman"/>
            </w:rPr>
            <w:t xml:space="preserve">                               Date</w:t>
          </w:r>
        </w:p>
        <w:p w14:paraId="5F3E1030" w14:textId="77777777" w:rsidR="005E62E0" w:rsidRPr="00E55A5C" w:rsidRDefault="005E62E0" w:rsidP="00020F3B">
          <w:pPr>
            <w:jc w:val="right"/>
            <w:rPr>
              <w:rFonts w:ascii="Times New Roman" w:hAnsi="Times New Roman"/>
            </w:rPr>
          </w:pPr>
        </w:p>
        <w:p w14:paraId="6AFFDF05" w14:textId="77777777"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751BBDFF" w14:textId="0362AAD0" w:rsidR="005E62E0" w:rsidRPr="005971E9" w:rsidRDefault="00E55A5C" w:rsidP="00020F3B">
          <w:pPr>
            <w:jc w:val="right"/>
            <w:rPr>
              <w:rFonts w:ascii="Times New Roman" w:hAnsi="Times New Roman"/>
            </w:rPr>
          </w:pPr>
          <w:r w:rsidRPr="00E55A5C">
            <w:rPr>
              <w:rFonts w:ascii="Times New Roman" w:hAnsi="Times New Roman"/>
            </w:rPr>
            <w:t>Dr. Alparslan Emrah Bayrak</w:t>
          </w:r>
          <w:r w:rsidR="005E62E0" w:rsidRPr="00E55A5C">
            <w:rPr>
              <w:rFonts w:ascii="Times New Roman" w:hAnsi="Times New Roman"/>
            </w:rPr>
            <w:t xml:space="preserve">, Advisor                                     </w:t>
          </w:r>
          <w:r w:rsidR="005E62E0">
            <w:rPr>
              <w:rFonts w:ascii="Times New Roman" w:hAnsi="Times New Roman"/>
            </w:rPr>
            <w:t>Date</w:t>
          </w:r>
        </w:p>
        <w:p w14:paraId="4454D127" w14:textId="77777777" w:rsidR="005E62E0" w:rsidRPr="005971E9" w:rsidRDefault="005E62E0" w:rsidP="00020F3B">
          <w:pPr>
            <w:jc w:val="right"/>
            <w:rPr>
              <w:rFonts w:ascii="Times New Roman" w:hAnsi="Times New Roman"/>
            </w:rPr>
          </w:pPr>
        </w:p>
        <w:p w14:paraId="04E8A634" w14:textId="0D62BB21" w:rsidR="005E62E0" w:rsidRPr="005971E9" w:rsidRDefault="005E62E0" w:rsidP="00020F3B">
          <w:pPr>
            <w:jc w:val="right"/>
            <w:rPr>
              <w:rFonts w:ascii="Times New Roman" w:hAnsi="Times New Roman"/>
            </w:rPr>
          </w:pPr>
        </w:p>
        <w:p w14:paraId="6C3CD4FB" w14:textId="1FB19DC2" w:rsidR="005E62E0" w:rsidRPr="005971E9" w:rsidRDefault="005E62E0" w:rsidP="00020F3B">
          <w:pPr>
            <w:jc w:val="right"/>
            <w:rPr>
              <w:rFonts w:ascii="Times New Roman" w:hAnsi="Times New Roman"/>
            </w:rPr>
          </w:pPr>
        </w:p>
        <w:p w14:paraId="74C394F2" w14:textId="77777777" w:rsidR="005E62E0" w:rsidRPr="005971E9" w:rsidRDefault="005E62E0" w:rsidP="00020F3B">
          <w:pPr>
            <w:jc w:val="right"/>
            <w:rPr>
              <w:rFonts w:ascii="Times New Roman" w:hAnsi="Times New Roman"/>
            </w:rPr>
          </w:pPr>
        </w:p>
        <w:p w14:paraId="0E35FA2F" w14:textId="7BFDDADD" w:rsidR="005E62E0" w:rsidRPr="005971E9" w:rsidRDefault="005E62E0" w:rsidP="00020F3B">
          <w:pPr>
            <w:jc w:val="right"/>
            <w:rPr>
              <w:rFonts w:ascii="Times New Roman" w:hAnsi="Times New Roman"/>
            </w:rPr>
          </w:pPr>
        </w:p>
        <w:p w14:paraId="47CB90B3" w14:textId="54C243C0" w:rsidR="005E62E0" w:rsidRPr="005971E9" w:rsidRDefault="005E62E0" w:rsidP="00020F3B">
          <w:pPr>
            <w:jc w:val="right"/>
            <w:rPr>
              <w:rFonts w:ascii="Times New Roman" w:hAnsi="Times New Roman"/>
            </w:rPr>
          </w:pPr>
        </w:p>
        <w:p w14:paraId="677B02A2" w14:textId="77777777" w:rsidR="005E62E0" w:rsidRPr="005971E9" w:rsidRDefault="005E62E0" w:rsidP="00020F3B">
          <w:pPr>
            <w:jc w:val="right"/>
            <w:rPr>
              <w:rFonts w:ascii="Times New Roman" w:hAnsi="Times New Roman"/>
            </w:rPr>
          </w:pPr>
        </w:p>
        <w:p w14:paraId="7520F85C" w14:textId="77777777" w:rsidR="005E62E0" w:rsidRPr="005971E9" w:rsidRDefault="005E62E0" w:rsidP="00020F3B">
          <w:pPr>
            <w:jc w:val="right"/>
            <w:rPr>
              <w:rFonts w:ascii="Times New Roman" w:hAnsi="Times New Roman"/>
            </w:rPr>
          </w:pPr>
        </w:p>
        <w:p w14:paraId="0CE4D6C3" w14:textId="77777777" w:rsidR="005E62E0" w:rsidRPr="005971E9" w:rsidRDefault="005E62E0" w:rsidP="005E62E0">
          <w:pPr>
            <w:jc w:val="right"/>
            <w:rPr>
              <w:rFonts w:ascii="Times New Roman" w:hAnsi="Times New Roman"/>
            </w:rPr>
          </w:pPr>
        </w:p>
        <w:p w14:paraId="420FBBB3" w14:textId="77777777" w:rsidR="005E62E0" w:rsidRPr="00511112" w:rsidRDefault="005E62E0" w:rsidP="00511112"/>
        <w:p w14:paraId="70A09917" w14:textId="77777777" w:rsidR="005E62E0" w:rsidRPr="00511112" w:rsidRDefault="005E62E0" w:rsidP="00511112"/>
        <w:p w14:paraId="5C1E0A1B" w14:textId="77777777" w:rsidR="005E62E0" w:rsidRPr="00511112" w:rsidRDefault="005E62E0" w:rsidP="00511112"/>
        <w:p w14:paraId="0776864D" w14:textId="77777777" w:rsidR="005E62E0" w:rsidRPr="00511112" w:rsidRDefault="005E62E0" w:rsidP="00511112"/>
        <w:p w14:paraId="690AFF4D" w14:textId="77777777" w:rsidR="005E62E0" w:rsidRPr="005971E9" w:rsidRDefault="005E62E0" w:rsidP="005E62E0">
          <w:pPr>
            <w:jc w:val="center"/>
            <w:rPr>
              <w:rFonts w:ascii="Times New Roman" w:hAnsi="Times New Roman"/>
            </w:rPr>
          </w:pPr>
          <w:r w:rsidRPr="005971E9">
            <w:rPr>
              <w:rFonts w:ascii="Times New Roman" w:hAnsi="Times New Roman"/>
            </w:rPr>
            <w:t>STEVENS INSTITUTE OF TECHNOLOGY</w:t>
          </w:r>
        </w:p>
        <w:p w14:paraId="65F12A2D" w14:textId="77777777" w:rsidR="005E62E0" w:rsidRPr="005971E9" w:rsidRDefault="005E62E0" w:rsidP="005E62E0">
          <w:pPr>
            <w:jc w:val="center"/>
            <w:rPr>
              <w:rFonts w:ascii="Times New Roman" w:hAnsi="Times New Roman"/>
            </w:rPr>
          </w:pPr>
          <w:r w:rsidRPr="005971E9">
            <w:rPr>
              <w:rFonts w:ascii="Times New Roman" w:hAnsi="Times New Roman"/>
            </w:rPr>
            <w:t>Castle Point on Hudson</w:t>
          </w:r>
        </w:p>
        <w:p w14:paraId="6FEBEE31" w14:textId="77777777" w:rsidR="005E62E0" w:rsidRPr="005971E9" w:rsidRDefault="005E62E0" w:rsidP="005E62E0">
          <w:pPr>
            <w:jc w:val="center"/>
            <w:rPr>
              <w:rFonts w:ascii="Times New Roman" w:hAnsi="Times New Roman"/>
            </w:rPr>
          </w:pPr>
          <w:r w:rsidRPr="005971E9">
            <w:rPr>
              <w:rFonts w:ascii="Times New Roman" w:hAnsi="Times New Roman"/>
            </w:rPr>
            <w:t>Hoboken, NJ 07030</w:t>
          </w:r>
        </w:p>
        <w:p w14:paraId="491DB294" w14:textId="7F127CD7" w:rsidR="005E62E0" w:rsidRPr="00387945" w:rsidRDefault="00387945" w:rsidP="005E62E0">
          <w:pPr>
            <w:jc w:val="center"/>
            <w:rPr>
              <w:rFonts w:ascii="Times New Roman" w:hAnsi="Times New Roman"/>
            </w:rPr>
          </w:pPr>
          <w:r w:rsidRPr="00387945">
            <w:rPr>
              <w:rFonts w:ascii="Times New Roman" w:hAnsi="Times New Roman"/>
            </w:rPr>
            <w:t>2023</w:t>
          </w:r>
        </w:p>
        <w:p w14:paraId="496F3008" w14:textId="1358BD72" w:rsidR="00152F84" w:rsidRPr="00AA4982" w:rsidRDefault="00152F84" w:rsidP="00AA4982"/>
        <w:p w14:paraId="6BC548F0" w14:textId="6C4EC90E" w:rsidR="00152F84" w:rsidRDefault="00152F84" w:rsidP="00B77A38">
          <w:r>
            <w:br w:type="page"/>
          </w:r>
        </w:p>
      </w:sdtContent>
    </w:sdt>
    <w:p w14:paraId="1C7774AF" w14:textId="77777777" w:rsidR="00795192" w:rsidRDefault="00795192" w:rsidP="00795192">
      <w:pPr>
        <w:pStyle w:val="Heading1"/>
      </w:pPr>
      <w:commentRangeStart w:id="0"/>
      <w:r>
        <w:t>Introduction</w:t>
      </w:r>
      <w:commentRangeEnd w:id="0"/>
      <w:r w:rsidR="00A9051C">
        <w:rPr>
          <w:rStyle w:val="CommentReference"/>
          <w:rFonts w:cs="Times New Roman"/>
          <w:b w:val="0"/>
          <w:color w:val="auto"/>
        </w:rPr>
        <w:commentReference w:id="0"/>
      </w:r>
    </w:p>
    <w:p w14:paraId="2DC41B64" w14:textId="77777777" w:rsidR="00795192" w:rsidRPr="00CF24CF" w:rsidRDefault="00795192" w:rsidP="00795192"/>
    <w:p w14:paraId="575B9F8C" w14:textId="77777777" w:rsidR="00795192" w:rsidRDefault="00795192" w:rsidP="00795192">
      <w:r>
        <w:t>The field of medical device development is rapidly evolving, with advancements in technology and the growing complexity of healthcare systems. Ensuring the safety, efficacy, and compliance of medical devices is paramount to protect patient health and well-being. This project proposes the creation of a comprehensive book that delves into the systems engineering aspects of medical device development.</w:t>
      </w:r>
    </w:p>
    <w:p w14:paraId="71049DFD" w14:textId="77777777" w:rsidR="00795192" w:rsidRDefault="00795192" w:rsidP="00795192"/>
    <w:p w14:paraId="24B884C4" w14:textId="77777777" w:rsidR="00067DA5" w:rsidRDefault="00067DA5" w:rsidP="00D61F49">
      <w:pPr>
        <w:pStyle w:val="Heading1"/>
      </w:pPr>
      <w:r>
        <w:t xml:space="preserve">Project </w:t>
      </w:r>
      <w:r w:rsidRPr="44728BEE">
        <w:t>Stakeholders</w:t>
      </w:r>
    </w:p>
    <w:p w14:paraId="196125B8" w14:textId="77777777" w:rsidR="008D1CAB" w:rsidRDefault="008D1CAB" w:rsidP="008D1CAB"/>
    <w:p w14:paraId="280DF7C8" w14:textId="037986D4" w:rsidR="005A13A5" w:rsidRDefault="005A13A5" w:rsidP="008D1CAB">
      <w:r>
        <w:fldChar w:fldCharType="begin"/>
      </w:r>
      <w:r>
        <w:instrText xml:space="preserve"> REF _Ref146021531 \h </w:instrText>
      </w:r>
      <w:r>
        <w:fldChar w:fldCharType="separate"/>
      </w:r>
      <w:r w:rsidR="00036887">
        <w:t xml:space="preserve">Table </w:t>
      </w:r>
      <w:r w:rsidR="00036887">
        <w:rPr>
          <w:noProof/>
        </w:rPr>
        <w:t>1</w:t>
      </w:r>
      <w:r>
        <w:fldChar w:fldCharType="end"/>
      </w:r>
      <w:r>
        <w:t xml:space="preserve"> provides the list of the project stakeholders.</w:t>
      </w:r>
    </w:p>
    <w:p w14:paraId="5CED582F" w14:textId="77777777" w:rsidR="005A13A5" w:rsidRPr="008D1CAB" w:rsidRDefault="005A13A5" w:rsidP="008D1CAB"/>
    <w:p w14:paraId="55CA2B78" w14:textId="7C3B1665" w:rsidR="00067DA5" w:rsidRDefault="00067DA5" w:rsidP="00B77A38">
      <w:pPr>
        <w:pStyle w:val="Caption"/>
      </w:pPr>
      <w:bookmarkStart w:id="1" w:name="_Ref146021531"/>
      <w:r>
        <w:t xml:space="preserve">Table </w:t>
      </w:r>
      <w:r w:rsidR="00524B33">
        <w:fldChar w:fldCharType="begin"/>
      </w:r>
      <w:r w:rsidR="00524B33">
        <w:instrText xml:space="preserve"> SEQ Table \* ARABIC </w:instrText>
      </w:r>
      <w:r w:rsidR="00524B33">
        <w:fldChar w:fldCharType="separate"/>
      </w:r>
      <w:r w:rsidR="00036887">
        <w:rPr>
          <w:noProof/>
        </w:rPr>
        <w:t>1</w:t>
      </w:r>
      <w:r w:rsidR="00524B33">
        <w:rPr>
          <w:noProof/>
        </w:rPr>
        <w:fldChar w:fldCharType="end"/>
      </w:r>
      <w:bookmarkEnd w:id="1"/>
      <w:r>
        <w:t xml:space="preserve"> Project Stakeholders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6A0" w:firstRow="1" w:lastRow="0" w:firstColumn="1" w:lastColumn="0" w:noHBand="1" w:noVBand="1"/>
      </w:tblPr>
      <w:tblGrid>
        <w:gridCol w:w="1368"/>
        <w:gridCol w:w="1656"/>
        <w:gridCol w:w="1307"/>
        <w:gridCol w:w="1419"/>
        <w:gridCol w:w="3610"/>
      </w:tblGrid>
      <w:tr w:rsidR="0058064F" w:rsidRPr="006D399E" w14:paraId="3AB23F27" w14:textId="77777777" w:rsidTr="00E55A5C">
        <w:trPr>
          <w:cantSplit/>
          <w:trHeight w:val="300"/>
          <w:tblHeader/>
        </w:trPr>
        <w:tc>
          <w:tcPr>
            <w:tcW w:w="1000" w:type="pct"/>
            <w:shd w:val="clear" w:color="auto" w:fill="D9D9D9" w:themeFill="background1" w:themeFillShade="D9"/>
          </w:tcPr>
          <w:p w14:paraId="133AA5A0" w14:textId="670CA4FD" w:rsidR="0058064F" w:rsidRPr="006D399E" w:rsidRDefault="00164612" w:rsidP="00B77A38">
            <w:pPr>
              <w:rPr>
                <w:b/>
                <w:bCs/>
                <w:sz w:val="20"/>
                <w:szCs w:val="20"/>
              </w:rPr>
            </w:pPr>
            <w:r>
              <w:rPr>
                <w:b/>
                <w:bCs/>
                <w:sz w:val="20"/>
                <w:szCs w:val="20"/>
              </w:rPr>
              <w:t xml:space="preserve">Stakeholder </w:t>
            </w:r>
            <w:r w:rsidR="0058064F" w:rsidRPr="006D399E">
              <w:rPr>
                <w:b/>
                <w:bCs/>
                <w:sz w:val="20"/>
                <w:szCs w:val="20"/>
              </w:rPr>
              <w:t>ID</w:t>
            </w:r>
          </w:p>
        </w:tc>
        <w:tc>
          <w:tcPr>
            <w:tcW w:w="1000" w:type="pct"/>
            <w:shd w:val="clear" w:color="auto" w:fill="D9D9D9" w:themeFill="background1" w:themeFillShade="D9"/>
          </w:tcPr>
          <w:p w14:paraId="47F27362" w14:textId="03529C16" w:rsidR="0058064F" w:rsidRPr="006D399E" w:rsidRDefault="0058064F" w:rsidP="00B77A38">
            <w:pPr>
              <w:rPr>
                <w:b/>
                <w:bCs/>
                <w:sz w:val="20"/>
                <w:szCs w:val="20"/>
              </w:rPr>
            </w:pPr>
            <w:r w:rsidRPr="006D399E">
              <w:rPr>
                <w:b/>
                <w:bCs/>
                <w:sz w:val="20"/>
                <w:szCs w:val="20"/>
              </w:rPr>
              <w:t>Contact</w:t>
            </w:r>
          </w:p>
        </w:tc>
        <w:tc>
          <w:tcPr>
            <w:tcW w:w="1000" w:type="pct"/>
            <w:shd w:val="clear" w:color="auto" w:fill="D9D9D9" w:themeFill="background1" w:themeFillShade="D9"/>
          </w:tcPr>
          <w:p w14:paraId="3B4159CF" w14:textId="77777777" w:rsidR="0058064F" w:rsidRPr="006D399E" w:rsidRDefault="0058064F" w:rsidP="00B77A38">
            <w:pPr>
              <w:rPr>
                <w:b/>
                <w:bCs/>
                <w:sz w:val="20"/>
                <w:szCs w:val="20"/>
              </w:rPr>
            </w:pPr>
            <w:r w:rsidRPr="006D399E">
              <w:rPr>
                <w:b/>
                <w:bCs/>
                <w:sz w:val="20"/>
                <w:szCs w:val="20"/>
              </w:rPr>
              <w:t>Institution</w:t>
            </w:r>
          </w:p>
        </w:tc>
        <w:tc>
          <w:tcPr>
            <w:tcW w:w="1000" w:type="pct"/>
            <w:shd w:val="clear" w:color="auto" w:fill="D9D9D9" w:themeFill="background1" w:themeFillShade="D9"/>
          </w:tcPr>
          <w:p w14:paraId="551F208E" w14:textId="77777777" w:rsidR="0058064F" w:rsidRPr="006D399E" w:rsidRDefault="0058064F" w:rsidP="00B77A38">
            <w:pPr>
              <w:rPr>
                <w:b/>
                <w:bCs/>
                <w:sz w:val="20"/>
                <w:szCs w:val="20"/>
              </w:rPr>
            </w:pPr>
            <w:r w:rsidRPr="006D399E">
              <w:rPr>
                <w:b/>
                <w:bCs/>
                <w:sz w:val="20"/>
                <w:szCs w:val="20"/>
              </w:rPr>
              <w:t>Proposed Role</w:t>
            </w:r>
          </w:p>
        </w:tc>
        <w:tc>
          <w:tcPr>
            <w:tcW w:w="1000" w:type="pct"/>
            <w:shd w:val="clear" w:color="auto" w:fill="D9D9D9" w:themeFill="background1" w:themeFillShade="D9"/>
          </w:tcPr>
          <w:p w14:paraId="2630D6EE" w14:textId="77777777" w:rsidR="0058064F" w:rsidRPr="006D399E" w:rsidRDefault="0058064F" w:rsidP="00B77A38">
            <w:pPr>
              <w:rPr>
                <w:b/>
                <w:bCs/>
                <w:sz w:val="20"/>
                <w:szCs w:val="20"/>
              </w:rPr>
            </w:pPr>
            <w:r w:rsidRPr="006D399E">
              <w:rPr>
                <w:b/>
                <w:bCs/>
                <w:sz w:val="20"/>
                <w:szCs w:val="20"/>
              </w:rPr>
              <w:t>Contact Email</w:t>
            </w:r>
          </w:p>
        </w:tc>
      </w:tr>
      <w:tr w:rsidR="0058064F" w:rsidRPr="006D399E" w14:paraId="46396BD8" w14:textId="77777777" w:rsidTr="00E55A5C">
        <w:trPr>
          <w:cantSplit/>
          <w:trHeight w:val="300"/>
        </w:trPr>
        <w:tc>
          <w:tcPr>
            <w:tcW w:w="1000" w:type="pct"/>
          </w:tcPr>
          <w:p w14:paraId="44B02A4E" w14:textId="7D658A2E" w:rsidR="0058064F" w:rsidRPr="006D399E" w:rsidRDefault="0058064F" w:rsidP="00B77A38">
            <w:pPr>
              <w:rPr>
                <w:sz w:val="20"/>
                <w:szCs w:val="20"/>
              </w:rPr>
            </w:pPr>
            <w:r w:rsidRPr="006D399E">
              <w:rPr>
                <w:sz w:val="20"/>
                <w:szCs w:val="20"/>
              </w:rPr>
              <w:t>STK0001</w:t>
            </w:r>
          </w:p>
        </w:tc>
        <w:tc>
          <w:tcPr>
            <w:tcW w:w="1000" w:type="pct"/>
          </w:tcPr>
          <w:p w14:paraId="632D9B13" w14:textId="08AF35D0" w:rsidR="0058064F" w:rsidRPr="006D399E" w:rsidRDefault="0058064F" w:rsidP="00B77A38">
            <w:pPr>
              <w:rPr>
                <w:sz w:val="20"/>
                <w:szCs w:val="20"/>
              </w:rPr>
            </w:pPr>
            <w:r w:rsidRPr="006D399E">
              <w:rPr>
                <w:sz w:val="20"/>
                <w:szCs w:val="20"/>
              </w:rPr>
              <w:t>Dr. Dinesh Verma</w:t>
            </w:r>
          </w:p>
          <w:p w14:paraId="67A314EC" w14:textId="77777777" w:rsidR="0058064F" w:rsidRPr="006D399E" w:rsidRDefault="0058064F" w:rsidP="00B77A38">
            <w:pPr>
              <w:rPr>
                <w:sz w:val="20"/>
                <w:szCs w:val="20"/>
              </w:rPr>
            </w:pPr>
            <w:r w:rsidRPr="006D399E">
              <w:rPr>
                <w:noProof/>
                <w:sz w:val="20"/>
                <w:szCs w:val="20"/>
              </w:rPr>
              <w:drawing>
                <wp:inline distT="0" distB="0" distL="0" distR="0" wp14:anchorId="21367B80" wp14:editId="422C9EC3">
                  <wp:extent cx="914400" cy="1369454"/>
                  <wp:effectExtent l="0" t="0" r="0" b="2540"/>
                  <wp:docPr id="8" name="Picture 8"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person smiling&#10;&#10;Description automatically generated"/>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1369454"/>
                          </a:xfrm>
                          <a:prstGeom prst="rect">
                            <a:avLst/>
                          </a:prstGeom>
                        </pic:spPr>
                      </pic:pic>
                    </a:graphicData>
                  </a:graphic>
                </wp:inline>
              </w:drawing>
            </w:r>
          </w:p>
        </w:tc>
        <w:tc>
          <w:tcPr>
            <w:tcW w:w="1000" w:type="pct"/>
          </w:tcPr>
          <w:p w14:paraId="76668696" w14:textId="77777777" w:rsidR="0058064F" w:rsidRPr="006D399E" w:rsidRDefault="0058064F" w:rsidP="00B77A38">
            <w:pPr>
              <w:rPr>
                <w:sz w:val="20"/>
                <w:szCs w:val="20"/>
              </w:rPr>
            </w:pPr>
            <w:r w:rsidRPr="006D399E">
              <w:rPr>
                <w:sz w:val="20"/>
                <w:szCs w:val="20"/>
              </w:rPr>
              <w:t>Stevens Institute of Technology, SERC</w:t>
            </w:r>
          </w:p>
        </w:tc>
        <w:tc>
          <w:tcPr>
            <w:tcW w:w="1000" w:type="pct"/>
          </w:tcPr>
          <w:p w14:paraId="56461510" w14:textId="77777777" w:rsidR="0058064F" w:rsidRPr="006D399E" w:rsidRDefault="0058064F" w:rsidP="00B77A38">
            <w:pPr>
              <w:rPr>
                <w:sz w:val="20"/>
                <w:szCs w:val="20"/>
              </w:rPr>
            </w:pPr>
            <w:r w:rsidRPr="006D399E">
              <w:rPr>
                <w:sz w:val="20"/>
                <w:szCs w:val="20"/>
              </w:rPr>
              <w:t>Project Advisor</w:t>
            </w:r>
          </w:p>
        </w:tc>
        <w:tc>
          <w:tcPr>
            <w:tcW w:w="1000" w:type="pct"/>
          </w:tcPr>
          <w:p w14:paraId="59A2E84B" w14:textId="77777777" w:rsidR="0058064F" w:rsidRPr="006D399E" w:rsidRDefault="007C2E63" w:rsidP="00B77A38">
            <w:pPr>
              <w:rPr>
                <w:sz w:val="20"/>
                <w:szCs w:val="20"/>
                <w:lang w:val="es-CR"/>
              </w:rPr>
            </w:pPr>
            <w:hyperlink r:id="rId14" w:history="1">
              <w:r w:rsidR="0058064F" w:rsidRPr="006D399E">
                <w:rPr>
                  <w:rStyle w:val="Hyperlink"/>
                  <w:sz w:val="20"/>
                  <w:szCs w:val="20"/>
                  <w:lang w:val="es-CR"/>
                </w:rPr>
                <w:t>dverma@stevens.edu</w:t>
              </w:r>
            </w:hyperlink>
          </w:p>
          <w:p w14:paraId="59B66B26" w14:textId="77777777" w:rsidR="0058064F" w:rsidRPr="006D399E" w:rsidRDefault="0058064F" w:rsidP="00B77A38">
            <w:pPr>
              <w:rPr>
                <w:sz w:val="20"/>
                <w:szCs w:val="20"/>
                <w:lang w:val="es-CR"/>
              </w:rPr>
            </w:pPr>
          </w:p>
        </w:tc>
      </w:tr>
      <w:tr w:rsidR="0058064F" w:rsidRPr="006D399E" w14:paraId="4509A6C9" w14:textId="77777777" w:rsidTr="00E55A5C">
        <w:trPr>
          <w:cantSplit/>
          <w:trHeight w:val="300"/>
        </w:trPr>
        <w:tc>
          <w:tcPr>
            <w:tcW w:w="1000" w:type="pct"/>
          </w:tcPr>
          <w:p w14:paraId="1355BE6B" w14:textId="0C5E3F36" w:rsidR="0058064F" w:rsidRPr="006D399E" w:rsidRDefault="0058064F" w:rsidP="00B77A38">
            <w:pPr>
              <w:rPr>
                <w:sz w:val="20"/>
                <w:szCs w:val="20"/>
              </w:rPr>
            </w:pPr>
            <w:r w:rsidRPr="006D399E">
              <w:rPr>
                <w:sz w:val="20"/>
                <w:szCs w:val="20"/>
              </w:rPr>
              <w:t>STK0002</w:t>
            </w:r>
          </w:p>
        </w:tc>
        <w:tc>
          <w:tcPr>
            <w:tcW w:w="1000" w:type="pct"/>
          </w:tcPr>
          <w:p w14:paraId="23EB0B8C" w14:textId="6ABA9792" w:rsidR="0058064F" w:rsidRPr="006D399E" w:rsidRDefault="0058064F" w:rsidP="00B77A38">
            <w:pPr>
              <w:rPr>
                <w:sz w:val="20"/>
                <w:szCs w:val="20"/>
              </w:rPr>
            </w:pPr>
            <w:r w:rsidRPr="006D399E">
              <w:rPr>
                <w:sz w:val="20"/>
                <w:szCs w:val="20"/>
              </w:rPr>
              <w:t>Dr. Alparslan Emrah Bayrak</w:t>
            </w:r>
          </w:p>
          <w:p w14:paraId="0B26B7AE" w14:textId="77777777" w:rsidR="0058064F" w:rsidRPr="006D399E" w:rsidRDefault="0058064F" w:rsidP="00B77A38">
            <w:pPr>
              <w:rPr>
                <w:sz w:val="20"/>
                <w:szCs w:val="20"/>
              </w:rPr>
            </w:pPr>
            <w:r w:rsidRPr="006D399E">
              <w:rPr>
                <w:noProof/>
                <w:sz w:val="20"/>
                <w:szCs w:val="20"/>
              </w:rPr>
              <w:drawing>
                <wp:inline distT="0" distB="0" distL="0" distR="0" wp14:anchorId="44D380B2" wp14:editId="00FD0F0D">
                  <wp:extent cx="914400" cy="907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914400" cy="907102"/>
                          </a:xfrm>
                          <a:prstGeom prst="rect">
                            <a:avLst/>
                          </a:prstGeom>
                        </pic:spPr>
                      </pic:pic>
                    </a:graphicData>
                  </a:graphic>
                </wp:inline>
              </w:drawing>
            </w:r>
          </w:p>
        </w:tc>
        <w:tc>
          <w:tcPr>
            <w:tcW w:w="1000" w:type="pct"/>
          </w:tcPr>
          <w:p w14:paraId="67613C11" w14:textId="77777777" w:rsidR="0058064F" w:rsidRPr="006D399E" w:rsidRDefault="0058064F" w:rsidP="00B77A38">
            <w:pPr>
              <w:rPr>
                <w:sz w:val="20"/>
                <w:szCs w:val="20"/>
              </w:rPr>
            </w:pPr>
            <w:r w:rsidRPr="006D399E">
              <w:rPr>
                <w:sz w:val="20"/>
                <w:szCs w:val="20"/>
              </w:rPr>
              <w:t>Stevens Institute of Technology</w:t>
            </w:r>
          </w:p>
        </w:tc>
        <w:tc>
          <w:tcPr>
            <w:tcW w:w="1000" w:type="pct"/>
          </w:tcPr>
          <w:p w14:paraId="184A3850" w14:textId="77777777" w:rsidR="0058064F" w:rsidRPr="006D399E" w:rsidRDefault="0058064F" w:rsidP="00B77A38">
            <w:pPr>
              <w:rPr>
                <w:sz w:val="20"/>
                <w:szCs w:val="20"/>
              </w:rPr>
            </w:pPr>
            <w:r w:rsidRPr="006D399E">
              <w:rPr>
                <w:sz w:val="20"/>
                <w:szCs w:val="20"/>
              </w:rPr>
              <w:t>Academic Advisor</w:t>
            </w:r>
          </w:p>
        </w:tc>
        <w:tc>
          <w:tcPr>
            <w:tcW w:w="1000" w:type="pct"/>
          </w:tcPr>
          <w:p w14:paraId="725F0A42" w14:textId="77777777" w:rsidR="0058064F" w:rsidRPr="006D399E" w:rsidRDefault="007C2E63" w:rsidP="00B77A38">
            <w:pPr>
              <w:rPr>
                <w:sz w:val="20"/>
                <w:szCs w:val="20"/>
              </w:rPr>
            </w:pPr>
            <w:hyperlink r:id="rId17" w:history="1">
              <w:r w:rsidR="0058064F" w:rsidRPr="006D399E">
                <w:rPr>
                  <w:rStyle w:val="Hyperlink"/>
                  <w:sz w:val="20"/>
                  <w:szCs w:val="20"/>
                </w:rPr>
                <w:t>ebayrak@stevens.edu</w:t>
              </w:r>
            </w:hyperlink>
          </w:p>
          <w:p w14:paraId="431984D5" w14:textId="77777777" w:rsidR="0058064F" w:rsidRPr="006D399E" w:rsidRDefault="0058064F" w:rsidP="00B77A38">
            <w:pPr>
              <w:rPr>
                <w:sz w:val="20"/>
                <w:szCs w:val="20"/>
              </w:rPr>
            </w:pPr>
          </w:p>
        </w:tc>
      </w:tr>
      <w:tr w:rsidR="0058064F" w:rsidRPr="006D399E" w14:paraId="76D47BFD" w14:textId="77777777" w:rsidTr="00E55A5C">
        <w:trPr>
          <w:cantSplit/>
          <w:trHeight w:val="300"/>
        </w:trPr>
        <w:tc>
          <w:tcPr>
            <w:tcW w:w="1000" w:type="pct"/>
          </w:tcPr>
          <w:p w14:paraId="1F085518" w14:textId="03A3757A" w:rsidR="0058064F" w:rsidRPr="006D399E" w:rsidRDefault="00ED46D3" w:rsidP="00B77A38">
            <w:pPr>
              <w:rPr>
                <w:sz w:val="20"/>
                <w:szCs w:val="20"/>
              </w:rPr>
            </w:pPr>
            <w:r w:rsidRPr="006D399E">
              <w:rPr>
                <w:sz w:val="20"/>
                <w:szCs w:val="20"/>
              </w:rPr>
              <w:t>STK0003</w:t>
            </w:r>
          </w:p>
        </w:tc>
        <w:tc>
          <w:tcPr>
            <w:tcW w:w="1000" w:type="pct"/>
          </w:tcPr>
          <w:p w14:paraId="1E504AD5" w14:textId="20A96EB2" w:rsidR="0058064F" w:rsidRPr="006D399E" w:rsidRDefault="0058064F" w:rsidP="00B77A38">
            <w:pPr>
              <w:rPr>
                <w:sz w:val="20"/>
                <w:szCs w:val="20"/>
              </w:rPr>
            </w:pPr>
            <w:r w:rsidRPr="006D399E">
              <w:rPr>
                <w:sz w:val="20"/>
                <w:szCs w:val="20"/>
              </w:rPr>
              <w:t>Esteban M. Solórzano</w:t>
            </w:r>
          </w:p>
          <w:p w14:paraId="095390BE" w14:textId="77777777" w:rsidR="0058064F" w:rsidRPr="006D399E" w:rsidRDefault="0058064F" w:rsidP="00B77A38">
            <w:pPr>
              <w:rPr>
                <w:sz w:val="20"/>
                <w:szCs w:val="20"/>
              </w:rPr>
            </w:pPr>
            <w:r w:rsidRPr="006D399E">
              <w:rPr>
                <w:noProof/>
                <w:sz w:val="20"/>
                <w:szCs w:val="20"/>
              </w:rPr>
              <w:drawing>
                <wp:inline distT="0" distB="0" distL="0" distR="0" wp14:anchorId="073705CC" wp14:editId="64E60CB2">
                  <wp:extent cx="914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inline>
              </w:drawing>
            </w:r>
          </w:p>
        </w:tc>
        <w:tc>
          <w:tcPr>
            <w:tcW w:w="1000" w:type="pct"/>
          </w:tcPr>
          <w:p w14:paraId="65E487D0" w14:textId="77777777" w:rsidR="0058064F" w:rsidRPr="006D399E" w:rsidRDefault="0058064F" w:rsidP="00B77A38">
            <w:pPr>
              <w:rPr>
                <w:sz w:val="20"/>
                <w:szCs w:val="20"/>
              </w:rPr>
            </w:pPr>
            <w:r w:rsidRPr="006D399E">
              <w:rPr>
                <w:sz w:val="20"/>
                <w:szCs w:val="20"/>
              </w:rPr>
              <w:t>Stevens Institute of Technology, Boston Scientific, INCOSE</w:t>
            </w:r>
          </w:p>
        </w:tc>
        <w:tc>
          <w:tcPr>
            <w:tcW w:w="1000" w:type="pct"/>
          </w:tcPr>
          <w:p w14:paraId="0B3B18A6" w14:textId="1D1ED1D7" w:rsidR="0058064F" w:rsidRPr="006D399E" w:rsidRDefault="0058064F" w:rsidP="00B77A38">
            <w:pPr>
              <w:rPr>
                <w:sz w:val="20"/>
                <w:szCs w:val="20"/>
              </w:rPr>
            </w:pPr>
            <w:r w:rsidRPr="006D399E">
              <w:rPr>
                <w:sz w:val="20"/>
                <w:szCs w:val="20"/>
              </w:rPr>
              <w:t>Candidate</w:t>
            </w:r>
          </w:p>
        </w:tc>
        <w:tc>
          <w:tcPr>
            <w:tcW w:w="1000" w:type="pct"/>
          </w:tcPr>
          <w:p w14:paraId="752D42DC" w14:textId="77777777" w:rsidR="0058064F" w:rsidRPr="006D399E" w:rsidRDefault="007C2E63" w:rsidP="00B77A38">
            <w:pPr>
              <w:rPr>
                <w:sz w:val="20"/>
                <w:szCs w:val="20"/>
              </w:rPr>
            </w:pPr>
            <w:hyperlink r:id="rId19" w:history="1">
              <w:r w:rsidR="0058064F" w:rsidRPr="006D399E">
                <w:rPr>
                  <w:rStyle w:val="Hyperlink"/>
                  <w:sz w:val="20"/>
                  <w:szCs w:val="20"/>
                </w:rPr>
                <w:t>Esteban.SolorzanoZeledon@bsci.com</w:t>
              </w:r>
            </w:hyperlink>
          </w:p>
          <w:p w14:paraId="646AF8B7" w14:textId="77777777" w:rsidR="0058064F" w:rsidRPr="006D399E" w:rsidRDefault="0058064F" w:rsidP="00B77A38">
            <w:pPr>
              <w:rPr>
                <w:sz w:val="20"/>
                <w:szCs w:val="20"/>
              </w:rPr>
            </w:pPr>
          </w:p>
        </w:tc>
      </w:tr>
      <w:tr w:rsidR="0058064F" w:rsidRPr="006D399E" w14:paraId="79B49DEF" w14:textId="77777777" w:rsidTr="00E55A5C">
        <w:trPr>
          <w:cantSplit/>
          <w:trHeight w:val="300"/>
        </w:trPr>
        <w:tc>
          <w:tcPr>
            <w:tcW w:w="1000" w:type="pct"/>
          </w:tcPr>
          <w:p w14:paraId="2A7F56ED" w14:textId="677B1397" w:rsidR="0058064F" w:rsidRPr="006D399E" w:rsidRDefault="00ED46D3" w:rsidP="00B77A38">
            <w:pPr>
              <w:rPr>
                <w:sz w:val="20"/>
                <w:szCs w:val="20"/>
              </w:rPr>
            </w:pPr>
            <w:r w:rsidRPr="006D399E">
              <w:rPr>
                <w:sz w:val="20"/>
                <w:szCs w:val="20"/>
              </w:rPr>
              <w:t>STK0004</w:t>
            </w:r>
          </w:p>
        </w:tc>
        <w:tc>
          <w:tcPr>
            <w:tcW w:w="1000" w:type="pct"/>
          </w:tcPr>
          <w:p w14:paraId="57CE44EA" w14:textId="77777777" w:rsidR="00674089" w:rsidRDefault="0058064F" w:rsidP="00B77A38">
            <w:pPr>
              <w:rPr>
                <w:sz w:val="20"/>
                <w:szCs w:val="20"/>
              </w:rPr>
            </w:pPr>
            <w:r w:rsidRPr="006D399E">
              <w:rPr>
                <w:sz w:val="20"/>
                <w:szCs w:val="20"/>
              </w:rPr>
              <w:t>Adam Reinhardt</w:t>
            </w:r>
          </w:p>
          <w:p w14:paraId="50A58E3F" w14:textId="7A0A6019" w:rsidR="00DA40DF" w:rsidRPr="006D399E" w:rsidRDefault="00DA40DF" w:rsidP="00B77A38">
            <w:pPr>
              <w:rPr>
                <w:sz w:val="20"/>
                <w:szCs w:val="20"/>
              </w:rPr>
            </w:pPr>
            <w:r>
              <w:rPr>
                <w:rFonts w:eastAsia="Times New Roman" w:cs="Times New Roman"/>
              </w:rPr>
              <w:object w:dxaOrig="1440" w:dyaOrig="1440" w14:anchorId="32A1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20" o:title="" grayscale="t"/>
                </v:shape>
                <o:OLEObject Type="Embed" ProgID="PBrush" ShapeID="_x0000_i1025" DrawAspect="Content" ObjectID="_1762675368" r:id="rId21"/>
              </w:object>
            </w:r>
          </w:p>
        </w:tc>
        <w:tc>
          <w:tcPr>
            <w:tcW w:w="1000" w:type="pct"/>
          </w:tcPr>
          <w:p w14:paraId="7A4EF21B" w14:textId="77777777" w:rsidR="0058064F" w:rsidRPr="006D399E" w:rsidRDefault="0058064F" w:rsidP="00B77A38">
            <w:pPr>
              <w:rPr>
                <w:sz w:val="20"/>
                <w:szCs w:val="20"/>
              </w:rPr>
            </w:pPr>
            <w:r w:rsidRPr="006D399E">
              <w:rPr>
                <w:sz w:val="20"/>
                <w:szCs w:val="20"/>
              </w:rPr>
              <w:t>Boston Scientific</w:t>
            </w:r>
          </w:p>
        </w:tc>
        <w:tc>
          <w:tcPr>
            <w:tcW w:w="1000" w:type="pct"/>
          </w:tcPr>
          <w:p w14:paraId="41AAF33D" w14:textId="77777777" w:rsidR="0058064F" w:rsidRPr="006D399E" w:rsidRDefault="0058064F" w:rsidP="00B77A38">
            <w:pPr>
              <w:rPr>
                <w:sz w:val="20"/>
                <w:szCs w:val="20"/>
              </w:rPr>
            </w:pPr>
            <w:r w:rsidRPr="006D399E">
              <w:rPr>
                <w:sz w:val="20"/>
                <w:szCs w:val="20"/>
              </w:rPr>
              <w:t>Supervisor, independent reviewer</w:t>
            </w:r>
          </w:p>
        </w:tc>
        <w:tc>
          <w:tcPr>
            <w:tcW w:w="1000" w:type="pct"/>
          </w:tcPr>
          <w:p w14:paraId="564247B2" w14:textId="77777777" w:rsidR="0058064F" w:rsidRPr="006D399E" w:rsidRDefault="007C2E63" w:rsidP="00B77A38">
            <w:pPr>
              <w:rPr>
                <w:sz w:val="20"/>
                <w:szCs w:val="20"/>
              </w:rPr>
            </w:pPr>
            <w:hyperlink r:id="rId22" w:history="1">
              <w:r w:rsidR="0058064F" w:rsidRPr="006D399E">
                <w:rPr>
                  <w:rStyle w:val="Hyperlink"/>
                  <w:sz w:val="20"/>
                  <w:szCs w:val="20"/>
                </w:rPr>
                <w:t>Adam.Reinhardt@bsci.com</w:t>
              </w:r>
            </w:hyperlink>
          </w:p>
          <w:p w14:paraId="47C55E04" w14:textId="77777777" w:rsidR="0058064F" w:rsidRPr="006D399E" w:rsidRDefault="0058064F" w:rsidP="00B77A38">
            <w:pPr>
              <w:rPr>
                <w:sz w:val="20"/>
                <w:szCs w:val="20"/>
              </w:rPr>
            </w:pPr>
          </w:p>
        </w:tc>
      </w:tr>
      <w:tr w:rsidR="0058064F" w:rsidRPr="006D399E" w14:paraId="55A130AE" w14:textId="77777777" w:rsidTr="00E55A5C">
        <w:trPr>
          <w:cantSplit/>
          <w:trHeight w:val="300"/>
        </w:trPr>
        <w:tc>
          <w:tcPr>
            <w:tcW w:w="1000" w:type="pct"/>
          </w:tcPr>
          <w:p w14:paraId="77B31018" w14:textId="33A3FF7C" w:rsidR="0058064F" w:rsidRPr="006D399E" w:rsidRDefault="00ED46D3" w:rsidP="00B77A38">
            <w:pPr>
              <w:rPr>
                <w:sz w:val="20"/>
                <w:szCs w:val="20"/>
              </w:rPr>
            </w:pPr>
            <w:r w:rsidRPr="006D399E">
              <w:rPr>
                <w:sz w:val="20"/>
                <w:szCs w:val="20"/>
              </w:rPr>
              <w:t>STK0005</w:t>
            </w:r>
          </w:p>
        </w:tc>
        <w:tc>
          <w:tcPr>
            <w:tcW w:w="1000" w:type="pct"/>
          </w:tcPr>
          <w:p w14:paraId="211BDBE7" w14:textId="219F4F54" w:rsidR="0058064F" w:rsidRPr="006D399E" w:rsidRDefault="0058064F" w:rsidP="00B77A38">
            <w:pPr>
              <w:rPr>
                <w:sz w:val="20"/>
                <w:szCs w:val="20"/>
              </w:rPr>
            </w:pPr>
            <w:r w:rsidRPr="006D399E">
              <w:rPr>
                <w:sz w:val="20"/>
                <w:szCs w:val="20"/>
              </w:rPr>
              <w:t>Bijan Elahi</w:t>
            </w:r>
          </w:p>
          <w:p w14:paraId="44CFECFB" w14:textId="77777777" w:rsidR="0058064F" w:rsidRPr="006D399E" w:rsidRDefault="0058064F" w:rsidP="00B77A38">
            <w:pPr>
              <w:rPr>
                <w:sz w:val="20"/>
                <w:szCs w:val="20"/>
              </w:rPr>
            </w:pPr>
            <w:r w:rsidRPr="006D399E">
              <w:rPr>
                <w:noProof/>
                <w:sz w:val="20"/>
                <w:szCs w:val="20"/>
              </w:rPr>
              <w:drawing>
                <wp:inline distT="0" distB="0" distL="0" distR="0" wp14:anchorId="6881E6BC" wp14:editId="5A7DA931">
                  <wp:extent cx="914400" cy="914400"/>
                  <wp:effectExtent l="0" t="0" r="0" b="0"/>
                  <wp:docPr id="9"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 and tie&#10;&#10;Description automatically generated"/>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77C33EA2" w14:textId="77777777" w:rsidR="0058064F" w:rsidRPr="006D399E" w:rsidRDefault="0058064F" w:rsidP="00B77A38">
            <w:pPr>
              <w:rPr>
                <w:sz w:val="20"/>
                <w:szCs w:val="20"/>
              </w:rPr>
            </w:pPr>
            <w:r w:rsidRPr="006D399E">
              <w:rPr>
                <w:sz w:val="20"/>
                <w:szCs w:val="20"/>
              </w:rPr>
              <w:t>Medtronic</w:t>
            </w:r>
          </w:p>
        </w:tc>
        <w:tc>
          <w:tcPr>
            <w:tcW w:w="1000" w:type="pct"/>
          </w:tcPr>
          <w:p w14:paraId="7DB69EA0" w14:textId="77777777" w:rsidR="0058064F" w:rsidRDefault="0058064F" w:rsidP="00B77A38">
            <w:pPr>
              <w:rPr>
                <w:sz w:val="20"/>
                <w:szCs w:val="20"/>
              </w:rPr>
            </w:pPr>
            <w:r w:rsidRPr="006D399E">
              <w:rPr>
                <w:sz w:val="20"/>
                <w:szCs w:val="20"/>
              </w:rPr>
              <w:t>Medtronic Technical Fellow, corporate advisor, independent reviewer</w:t>
            </w:r>
          </w:p>
          <w:p w14:paraId="5EF3F985" w14:textId="77777777" w:rsidR="008D05BE" w:rsidRDefault="008D05BE" w:rsidP="00B77A38">
            <w:pPr>
              <w:rPr>
                <w:sz w:val="20"/>
                <w:szCs w:val="20"/>
              </w:rPr>
            </w:pPr>
          </w:p>
          <w:p w14:paraId="1846CACF" w14:textId="3E3A2CDC" w:rsidR="008D05BE" w:rsidRPr="006D399E" w:rsidRDefault="008D05BE" w:rsidP="00B77A38">
            <w:pPr>
              <w:rPr>
                <w:sz w:val="20"/>
                <w:szCs w:val="20"/>
              </w:rPr>
            </w:pPr>
            <w:r>
              <w:rPr>
                <w:sz w:val="20"/>
                <w:szCs w:val="20"/>
              </w:rPr>
              <w:t>Safety risk management</w:t>
            </w:r>
          </w:p>
        </w:tc>
        <w:tc>
          <w:tcPr>
            <w:tcW w:w="1000" w:type="pct"/>
          </w:tcPr>
          <w:p w14:paraId="6EDF27B6" w14:textId="77777777" w:rsidR="0058064F" w:rsidRPr="006D399E" w:rsidRDefault="007C2E63" w:rsidP="00B77A38">
            <w:pPr>
              <w:rPr>
                <w:sz w:val="20"/>
                <w:szCs w:val="20"/>
                <w:lang w:val="es-CR"/>
              </w:rPr>
            </w:pPr>
            <w:hyperlink r:id="rId25" w:history="1">
              <w:r w:rsidR="0058064F" w:rsidRPr="006D399E">
                <w:rPr>
                  <w:rStyle w:val="Hyperlink"/>
                  <w:sz w:val="20"/>
                  <w:szCs w:val="20"/>
                  <w:lang w:val="es-CR"/>
                </w:rPr>
                <w:t>bijan.elahi@medtronic.com</w:t>
              </w:r>
            </w:hyperlink>
          </w:p>
          <w:p w14:paraId="02035A05" w14:textId="77777777" w:rsidR="0058064F" w:rsidRPr="006D399E" w:rsidRDefault="0058064F" w:rsidP="00B77A38">
            <w:pPr>
              <w:rPr>
                <w:sz w:val="20"/>
                <w:szCs w:val="20"/>
                <w:lang w:val="es-CR"/>
              </w:rPr>
            </w:pPr>
          </w:p>
        </w:tc>
      </w:tr>
      <w:tr w:rsidR="0058064F" w:rsidRPr="006D399E" w14:paraId="271B4A26" w14:textId="77777777" w:rsidTr="00E55A5C">
        <w:trPr>
          <w:cantSplit/>
          <w:trHeight w:val="300"/>
        </w:trPr>
        <w:tc>
          <w:tcPr>
            <w:tcW w:w="1000" w:type="pct"/>
          </w:tcPr>
          <w:p w14:paraId="547BFD0C" w14:textId="06F78424" w:rsidR="0058064F" w:rsidRPr="006D399E" w:rsidRDefault="00ED46D3" w:rsidP="00B77A38">
            <w:pPr>
              <w:rPr>
                <w:sz w:val="20"/>
                <w:szCs w:val="20"/>
              </w:rPr>
            </w:pPr>
            <w:r w:rsidRPr="006D399E">
              <w:rPr>
                <w:sz w:val="20"/>
                <w:szCs w:val="20"/>
              </w:rPr>
              <w:t>STK0006</w:t>
            </w:r>
          </w:p>
        </w:tc>
        <w:tc>
          <w:tcPr>
            <w:tcW w:w="1000" w:type="pct"/>
          </w:tcPr>
          <w:p w14:paraId="23D56C44" w14:textId="38B36023" w:rsidR="0058064F" w:rsidRPr="006D399E" w:rsidRDefault="0058064F" w:rsidP="00B77A38">
            <w:pPr>
              <w:rPr>
                <w:sz w:val="20"/>
                <w:szCs w:val="20"/>
              </w:rPr>
            </w:pPr>
            <w:r w:rsidRPr="006D399E">
              <w:rPr>
                <w:sz w:val="20"/>
                <w:szCs w:val="20"/>
              </w:rPr>
              <w:t>Sandy Weininger</w:t>
            </w:r>
          </w:p>
          <w:p w14:paraId="4DA72A25" w14:textId="77777777" w:rsidR="0058064F" w:rsidRPr="006D399E" w:rsidRDefault="0058064F" w:rsidP="00B77A38">
            <w:pPr>
              <w:rPr>
                <w:sz w:val="20"/>
                <w:szCs w:val="20"/>
              </w:rPr>
            </w:pPr>
            <w:r w:rsidRPr="006D399E">
              <w:rPr>
                <w:noProof/>
                <w:sz w:val="20"/>
                <w:szCs w:val="20"/>
              </w:rPr>
              <w:drawing>
                <wp:inline distT="0" distB="0" distL="0" distR="0" wp14:anchorId="21D0900C" wp14:editId="5932EEA1">
                  <wp:extent cx="914400" cy="914400"/>
                  <wp:effectExtent l="0" t="0" r="0" b="0"/>
                  <wp:docPr id="6"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in a suit and tie&#10;&#10;Description automatically generated"/>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108A52F" w14:textId="77777777" w:rsidR="0058064F" w:rsidRPr="006D399E" w:rsidRDefault="0058064F" w:rsidP="00B77A38">
            <w:pPr>
              <w:rPr>
                <w:sz w:val="20"/>
                <w:szCs w:val="20"/>
              </w:rPr>
            </w:pPr>
            <w:r w:rsidRPr="006D399E">
              <w:rPr>
                <w:sz w:val="20"/>
                <w:szCs w:val="20"/>
              </w:rPr>
              <w:t>FDA, AAMI</w:t>
            </w:r>
          </w:p>
        </w:tc>
        <w:tc>
          <w:tcPr>
            <w:tcW w:w="1000" w:type="pct"/>
          </w:tcPr>
          <w:p w14:paraId="63B5CA73" w14:textId="77777777" w:rsidR="0058064F" w:rsidRPr="006D399E" w:rsidRDefault="0058064F" w:rsidP="00B77A38">
            <w:pPr>
              <w:rPr>
                <w:sz w:val="20"/>
                <w:szCs w:val="20"/>
              </w:rPr>
            </w:pPr>
            <w:r w:rsidRPr="006D399E">
              <w:rPr>
                <w:sz w:val="20"/>
                <w:szCs w:val="20"/>
              </w:rPr>
              <w:t>Medical Device Regulatory Agency advisor, independent reviewer</w:t>
            </w:r>
          </w:p>
        </w:tc>
        <w:tc>
          <w:tcPr>
            <w:tcW w:w="1000" w:type="pct"/>
          </w:tcPr>
          <w:p w14:paraId="50247777" w14:textId="77777777" w:rsidR="0058064F" w:rsidRPr="006D399E" w:rsidRDefault="007C2E63" w:rsidP="00B77A38">
            <w:pPr>
              <w:rPr>
                <w:sz w:val="20"/>
                <w:szCs w:val="20"/>
              </w:rPr>
            </w:pPr>
            <w:hyperlink r:id="rId28" w:history="1">
              <w:r w:rsidR="0058064F" w:rsidRPr="006D399E">
                <w:rPr>
                  <w:rStyle w:val="Hyperlink"/>
                  <w:sz w:val="20"/>
                  <w:szCs w:val="20"/>
                </w:rPr>
                <w:t>Sandy.Weininger@fda.hhs.gov</w:t>
              </w:r>
            </w:hyperlink>
          </w:p>
          <w:p w14:paraId="2207FA55" w14:textId="77777777" w:rsidR="0058064F" w:rsidRPr="006D399E" w:rsidRDefault="0058064F" w:rsidP="00B77A38">
            <w:pPr>
              <w:rPr>
                <w:sz w:val="20"/>
                <w:szCs w:val="20"/>
              </w:rPr>
            </w:pPr>
          </w:p>
        </w:tc>
      </w:tr>
      <w:tr w:rsidR="0058064F" w:rsidRPr="006D399E" w14:paraId="3784F3E0" w14:textId="77777777" w:rsidTr="00E55A5C">
        <w:trPr>
          <w:cantSplit/>
          <w:trHeight w:val="300"/>
        </w:trPr>
        <w:tc>
          <w:tcPr>
            <w:tcW w:w="1000" w:type="pct"/>
          </w:tcPr>
          <w:p w14:paraId="30FDD6C5" w14:textId="5EC6EA8E" w:rsidR="0058064F" w:rsidRPr="006D399E" w:rsidRDefault="00ED46D3" w:rsidP="00B77A38">
            <w:pPr>
              <w:rPr>
                <w:sz w:val="20"/>
                <w:szCs w:val="20"/>
              </w:rPr>
            </w:pPr>
            <w:r w:rsidRPr="006D399E">
              <w:rPr>
                <w:sz w:val="20"/>
                <w:szCs w:val="20"/>
              </w:rPr>
              <w:t>STK0007</w:t>
            </w:r>
          </w:p>
        </w:tc>
        <w:tc>
          <w:tcPr>
            <w:tcW w:w="1000" w:type="pct"/>
          </w:tcPr>
          <w:p w14:paraId="5CF86147" w14:textId="21B4D28B" w:rsidR="0058064F" w:rsidRPr="006D399E" w:rsidRDefault="0058064F" w:rsidP="00B77A38">
            <w:pPr>
              <w:rPr>
                <w:sz w:val="20"/>
                <w:szCs w:val="20"/>
              </w:rPr>
            </w:pPr>
            <w:r w:rsidRPr="006D399E">
              <w:rPr>
                <w:sz w:val="20"/>
                <w:szCs w:val="20"/>
              </w:rPr>
              <w:t xml:space="preserve">Colin </w:t>
            </w:r>
            <w:proofErr w:type="spellStart"/>
            <w:r w:rsidRPr="006D399E">
              <w:rPr>
                <w:sz w:val="20"/>
                <w:szCs w:val="20"/>
              </w:rPr>
              <w:t>Mellars</w:t>
            </w:r>
            <w:proofErr w:type="spellEnd"/>
          </w:p>
          <w:p w14:paraId="3FB8D9F4" w14:textId="77777777" w:rsidR="0058064F" w:rsidRPr="006D399E" w:rsidRDefault="0058064F" w:rsidP="00B77A38">
            <w:pPr>
              <w:rPr>
                <w:sz w:val="20"/>
                <w:szCs w:val="20"/>
              </w:rPr>
            </w:pPr>
            <w:r w:rsidRPr="006D399E">
              <w:rPr>
                <w:noProof/>
                <w:sz w:val="20"/>
                <w:szCs w:val="20"/>
              </w:rPr>
              <w:drawing>
                <wp:inline distT="0" distB="0" distL="0" distR="0" wp14:anchorId="11F98144" wp14:editId="2BE0BAF6">
                  <wp:extent cx="914400" cy="914400"/>
                  <wp:effectExtent l="0" t="0" r="0" b="0"/>
                  <wp:docPr id="5" name="Picture 5"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a beard and glasses&#10;&#10;Description automatically generated"/>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318E3477" w14:textId="77777777" w:rsidR="0058064F" w:rsidRPr="006D399E" w:rsidRDefault="0058064F" w:rsidP="00B77A38">
            <w:pPr>
              <w:rPr>
                <w:sz w:val="20"/>
                <w:szCs w:val="20"/>
              </w:rPr>
            </w:pPr>
            <w:r w:rsidRPr="006D399E">
              <w:rPr>
                <w:sz w:val="20"/>
                <w:szCs w:val="20"/>
              </w:rPr>
              <w:t>Roche</w:t>
            </w:r>
          </w:p>
        </w:tc>
        <w:tc>
          <w:tcPr>
            <w:tcW w:w="1000" w:type="pct"/>
          </w:tcPr>
          <w:p w14:paraId="377F965E" w14:textId="77777777" w:rsidR="0058064F" w:rsidRPr="006D399E" w:rsidRDefault="0058064F" w:rsidP="00B77A38">
            <w:pPr>
              <w:rPr>
                <w:sz w:val="20"/>
                <w:szCs w:val="20"/>
              </w:rPr>
            </w:pPr>
            <w:r w:rsidRPr="006D399E">
              <w:rPr>
                <w:sz w:val="20"/>
                <w:szCs w:val="20"/>
              </w:rPr>
              <w:t>Director Systems Development and Integration, contributor</w:t>
            </w:r>
          </w:p>
        </w:tc>
        <w:tc>
          <w:tcPr>
            <w:tcW w:w="1000" w:type="pct"/>
          </w:tcPr>
          <w:p w14:paraId="34B86586" w14:textId="77777777" w:rsidR="0058064F" w:rsidRPr="006D399E" w:rsidRDefault="007C2E63" w:rsidP="00B77A38">
            <w:pPr>
              <w:rPr>
                <w:sz w:val="20"/>
                <w:szCs w:val="20"/>
              </w:rPr>
            </w:pPr>
            <w:hyperlink r:id="rId31" w:history="1">
              <w:r w:rsidR="0058064F" w:rsidRPr="006D399E">
                <w:rPr>
                  <w:rStyle w:val="Hyperlink"/>
                  <w:sz w:val="20"/>
                  <w:szCs w:val="20"/>
                </w:rPr>
                <w:t>colin.mellars@gmail.com</w:t>
              </w:r>
            </w:hyperlink>
          </w:p>
          <w:p w14:paraId="211B8333" w14:textId="77777777" w:rsidR="0058064F" w:rsidRPr="006D399E" w:rsidRDefault="0058064F" w:rsidP="00B77A38">
            <w:pPr>
              <w:rPr>
                <w:sz w:val="20"/>
                <w:szCs w:val="20"/>
              </w:rPr>
            </w:pPr>
          </w:p>
        </w:tc>
      </w:tr>
      <w:tr w:rsidR="0058064F" w:rsidRPr="006D399E" w14:paraId="1A982DD1" w14:textId="77777777" w:rsidTr="00E55A5C">
        <w:trPr>
          <w:cantSplit/>
          <w:trHeight w:val="300"/>
        </w:trPr>
        <w:tc>
          <w:tcPr>
            <w:tcW w:w="1000" w:type="pct"/>
          </w:tcPr>
          <w:p w14:paraId="7ADDC198" w14:textId="5E39165C" w:rsidR="0058064F" w:rsidRPr="006D399E" w:rsidRDefault="00ED46D3" w:rsidP="00B77A38">
            <w:pPr>
              <w:rPr>
                <w:sz w:val="20"/>
                <w:szCs w:val="20"/>
              </w:rPr>
            </w:pPr>
            <w:r w:rsidRPr="006D399E">
              <w:rPr>
                <w:sz w:val="20"/>
                <w:szCs w:val="20"/>
              </w:rPr>
              <w:t>STK0008</w:t>
            </w:r>
          </w:p>
        </w:tc>
        <w:tc>
          <w:tcPr>
            <w:tcW w:w="1000" w:type="pct"/>
          </w:tcPr>
          <w:p w14:paraId="028CA2A2" w14:textId="267BEA71" w:rsidR="0058064F" w:rsidRPr="006D399E" w:rsidRDefault="0058064F" w:rsidP="00B77A38">
            <w:pPr>
              <w:rPr>
                <w:sz w:val="20"/>
                <w:szCs w:val="20"/>
              </w:rPr>
            </w:pPr>
            <w:r w:rsidRPr="006D399E">
              <w:rPr>
                <w:sz w:val="20"/>
                <w:szCs w:val="20"/>
              </w:rPr>
              <w:t>Howard Simms</w:t>
            </w:r>
          </w:p>
          <w:p w14:paraId="6847D48D" w14:textId="77777777" w:rsidR="0058064F" w:rsidRPr="006D399E" w:rsidRDefault="0058064F" w:rsidP="00B77A38">
            <w:pPr>
              <w:rPr>
                <w:sz w:val="20"/>
                <w:szCs w:val="20"/>
              </w:rPr>
            </w:pPr>
            <w:r w:rsidRPr="006D399E">
              <w:rPr>
                <w:noProof/>
                <w:sz w:val="20"/>
                <w:szCs w:val="20"/>
              </w:rPr>
              <w:drawing>
                <wp:inline distT="0" distB="0" distL="0" distR="0" wp14:anchorId="67713E1D" wp14:editId="7E68DB10">
                  <wp:extent cx="914400" cy="914400"/>
                  <wp:effectExtent l="0" t="0" r="0" b="0"/>
                  <wp:docPr id="10" name="Picture 10"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for a picture&#10;&#10;Description automatically generated"/>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6B20BCE" w14:textId="77777777" w:rsidR="0058064F" w:rsidRPr="006D399E" w:rsidRDefault="0058064F" w:rsidP="00B77A38">
            <w:pPr>
              <w:rPr>
                <w:sz w:val="20"/>
                <w:szCs w:val="20"/>
              </w:rPr>
            </w:pPr>
            <w:r w:rsidRPr="006D399E">
              <w:rPr>
                <w:sz w:val="20"/>
                <w:szCs w:val="20"/>
              </w:rPr>
              <w:t>Boston Scientific, retired</w:t>
            </w:r>
          </w:p>
        </w:tc>
        <w:tc>
          <w:tcPr>
            <w:tcW w:w="1000" w:type="pct"/>
          </w:tcPr>
          <w:p w14:paraId="177B9B81" w14:textId="77777777" w:rsidR="0058064F" w:rsidRPr="006D399E" w:rsidRDefault="0058064F" w:rsidP="00B77A38">
            <w:pPr>
              <w:rPr>
                <w:sz w:val="20"/>
                <w:szCs w:val="20"/>
              </w:rPr>
            </w:pPr>
            <w:r w:rsidRPr="006D399E">
              <w:rPr>
                <w:sz w:val="20"/>
                <w:szCs w:val="20"/>
              </w:rPr>
              <w:t>Medical Device Industry advisor, independent reviewer</w:t>
            </w:r>
          </w:p>
        </w:tc>
        <w:tc>
          <w:tcPr>
            <w:tcW w:w="1000" w:type="pct"/>
          </w:tcPr>
          <w:p w14:paraId="7C096A25" w14:textId="77777777" w:rsidR="0058064F" w:rsidRPr="006D399E" w:rsidRDefault="007C2E63" w:rsidP="00B77A38">
            <w:pPr>
              <w:rPr>
                <w:sz w:val="20"/>
                <w:szCs w:val="20"/>
              </w:rPr>
            </w:pPr>
            <w:hyperlink r:id="rId34" w:history="1">
              <w:r w:rsidR="0058064F" w:rsidRPr="006D399E">
                <w:rPr>
                  <w:rStyle w:val="Hyperlink"/>
                  <w:sz w:val="20"/>
                  <w:szCs w:val="20"/>
                </w:rPr>
                <w:t>systems2718@gmail.com</w:t>
              </w:r>
            </w:hyperlink>
          </w:p>
          <w:p w14:paraId="1039F5D2" w14:textId="77777777" w:rsidR="0058064F" w:rsidRPr="006D399E" w:rsidRDefault="0058064F" w:rsidP="00B77A38">
            <w:pPr>
              <w:rPr>
                <w:sz w:val="20"/>
                <w:szCs w:val="20"/>
              </w:rPr>
            </w:pPr>
          </w:p>
        </w:tc>
      </w:tr>
    </w:tbl>
    <w:p w14:paraId="5B226B10" w14:textId="3C940983" w:rsidR="00E55A5C" w:rsidRDefault="00E55A5C" w:rsidP="00B77A38"/>
    <w:p w14:paraId="163DC53A" w14:textId="77777777" w:rsidR="00E55A5C" w:rsidRDefault="00E55A5C">
      <w:pPr>
        <w:spacing w:line="240" w:lineRule="auto"/>
      </w:pPr>
      <w:r>
        <w:br w:type="page"/>
      </w:r>
    </w:p>
    <w:p w14:paraId="1605408E" w14:textId="77777777" w:rsidR="00067DA5" w:rsidRDefault="00067DA5" w:rsidP="00B77A38">
      <w:pPr>
        <w:pStyle w:val="Heading1"/>
      </w:pPr>
      <w:r>
        <w:t>Project Objectives</w:t>
      </w:r>
    </w:p>
    <w:p w14:paraId="628A42B4" w14:textId="77777777" w:rsidR="00067DA5" w:rsidRPr="00CF24CF" w:rsidRDefault="00067DA5" w:rsidP="00B77A38"/>
    <w:p w14:paraId="6D2DD94A" w14:textId="451C0817" w:rsidR="00067DA5" w:rsidRDefault="005A13A5" w:rsidP="00B77A38">
      <w:r>
        <w:fldChar w:fldCharType="begin"/>
      </w:r>
      <w:r>
        <w:instrText xml:space="preserve"> REF _Ref146021577 \h </w:instrText>
      </w:r>
      <w:r>
        <w:fldChar w:fldCharType="separate"/>
      </w:r>
      <w:r w:rsidR="00036887">
        <w:t xml:space="preserve">Table </w:t>
      </w:r>
      <w:r w:rsidR="00036887">
        <w:rPr>
          <w:noProof/>
        </w:rPr>
        <w:t>2</w:t>
      </w:r>
      <w:r>
        <w:fldChar w:fldCharType="end"/>
      </w:r>
      <w:r>
        <w:t xml:space="preserve"> provides the list of the </w:t>
      </w:r>
      <w:r w:rsidR="00067DA5">
        <w:t>main objectives of this project</w:t>
      </w:r>
      <w:r>
        <w:t>.</w:t>
      </w:r>
    </w:p>
    <w:p w14:paraId="18366C82" w14:textId="77777777" w:rsidR="00067DA5" w:rsidRDefault="00067DA5" w:rsidP="00B77A38"/>
    <w:p w14:paraId="5F153272" w14:textId="2B70DC4E" w:rsidR="005A13A5" w:rsidRDefault="005A13A5" w:rsidP="005A13A5">
      <w:pPr>
        <w:pStyle w:val="Caption"/>
        <w:keepNext/>
      </w:pPr>
      <w:bookmarkStart w:id="2" w:name="_Ref146021577"/>
      <w:r>
        <w:t xml:space="preserve">Table </w:t>
      </w:r>
      <w:r w:rsidR="00524B33">
        <w:fldChar w:fldCharType="begin"/>
      </w:r>
      <w:r w:rsidR="00524B33">
        <w:instrText xml:space="preserve"> SEQ Table \* ARABIC </w:instrText>
      </w:r>
      <w:r w:rsidR="00524B33">
        <w:fldChar w:fldCharType="separate"/>
      </w:r>
      <w:r w:rsidR="00036887">
        <w:rPr>
          <w:noProof/>
        </w:rPr>
        <w:t>2</w:t>
      </w:r>
      <w:r w:rsidR="00524B33">
        <w:rPr>
          <w:noProof/>
        </w:rPr>
        <w:fldChar w:fldCharType="end"/>
      </w:r>
      <w:bookmarkEnd w:id="2"/>
      <w:r>
        <w:t>. Project Objectives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981"/>
        <w:gridCol w:w="7379"/>
      </w:tblGrid>
      <w:tr w:rsidR="006B2E1C" w:rsidRPr="006D399E" w14:paraId="4AF97F24" w14:textId="77777777" w:rsidTr="00996B0C">
        <w:tc>
          <w:tcPr>
            <w:tcW w:w="1058" w:type="pct"/>
            <w:shd w:val="clear" w:color="auto" w:fill="D9D9D9" w:themeFill="background1" w:themeFillShade="D9"/>
          </w:tcPr>
          <w:p w14:paraId="4D5144DF" w14:textId="25010975" w:rsidR="006B2E1C" w:rsidRPr="006D399E" w:rsidRDefault="006B2E1C" w:rsidP="00B77A38">
            <w:pPr>
              <w:rPr>
                <w:b/>
                <w:bCs/>
                <w:sz w:val="20"/>
                <w:szCs w:val="20"/>
              </w:rPr>
            </w:pPr>
            <w:r w:rsidRPr="006D399E">
              <w:rPr>
                <w:b/>
                <w:bCs/>
                <w:sz w:val="20"/>
                <w:szCs w:val="20"/>
              </w:rPr>
              <w:t>Objective ID</w:t>
            </w:r>
          </w:p>
        </w:tc>
        <w:tc>
          <w:tcPr>
            <w:tcW w:w="3942" w:type="pct"/>
            <w:shd w:val="clear" w:color="auto" w:fill="D9D9D9" w:themeFill="background1" w:themeFillShade="D9"/>
          </w:tcPr>
          <w:p w14:paraId="41CC0570" w14:textId="19C7D6A8" w:rsidR="006B2E1C" w:rsidRPr="006D399E" w:rsidRDefault="006B2E1C" w:rsidP="00B77A38">
            <w:pPr>
              <w:rPr>
                <w:b/>
                <w:bCs/>
                <w:sz w:val="20"/>
                <w:szCs w:val="20"/>
              </w:rPr>
            </w:pPr>
            <w:r w:rsidRPr="006D399E">
              <w:rPr>
                <w:b/>
                <w:bCs/>
                <w:sz w:val="20"/>
                <w:szCs w:val="20"/>
              </w:rPr>
              <w:t>Description</w:t>
            </w:r>
          </w:p>
        </w:tc>
      </w:tr>
      <w:tr w:rsidR="006B2E1C" w:rsidRPr="006D399E" w14:paraId="3AC784AB" w14:textId="77777777" w:rsidTr="00996B0C">
        <w:tc>
          <w:tcPr>
            <w:tcW w:w="1058" w:type="pct"/>
          </w:tcPr>
          <w:p w14:paraId="608F5FAB" w14:textId="0E651906" w:rsidR="006B2E1C" w:rsidRPr="006D399E" w:rsidRDefault="006B42A1" w:rsidP="00B77A38">
            <w:pPr>
              <w:rPr>
                <w:sz w:val="20"/>
                <w:szCs w:val="20"/>
              </w:rPr>
            </w:pPr>
            <w:r w:rsidRPr="006D399E">
              <w:rPr>
                <w:sz w:val="20"/>
                <w:szCs w:val="20"/>
              </w:rPr>
              <w:t>OBJ0001</w:t>
            </w:r>
          </w:p>
        </w:tc>
        <w:tc>
          <w:tcPr>
            <w:tcW w:w="3942" w:type="pct"/>
          </w:tcPr>
          <w:p w14:paraId="775609EB" w14:textId="7A3C98EA" w:rsidR="006B2E1C" w:rsidRPr="006D399E" w:rsidRDefault="006B2E1C" w:rsidP="00B77A38">
            <w:pPr>
              <w:rPr>
                <w:sz w:val="20"/>
                <w:szCs w:val="20"/>
              </w:rPr>
            </w:pPr>
            <w:r w:rsidRPr="006D399E">
              <w:rPr>
                <w:sz w:val="20"/>
                <w:szCs w:val="20"/>
              </w:rPr>
              <w:t>Compile and synthesize knowledge and best practices related to systems engineering in medical device development.</w:t>
            </w:r>
          </w:p>
        </w:tc>
      </w:tr>
      <w:tr w:rsidR="006D399E" w:rsidRPr="006D399E" w14:paraId="239D1D30" w14:textId="77777777" w:rsidTr="00996B0C">
        <w:tc>
          <w:tcPr>
            <w:tcW w:w="1058" w:type="pct"/>
          </w:tcPr>
          <w:p w14:paraId="66688D43" w14:textId="79077A21" w:rsidR="006D399E" w:rsidRPr="006D399E" w:rsidRDefault="006D399E" w:rsidP="00B77A38">
            <w:pPr>
              <w:rPr>
                <w:sz w:val="20"/>
                <w:szCs w:val="20"/>
              </w:rPr>
            </w:pPr>
            <w:r w:rsidRPr="006D399E">
              <w:rPr>
                <w:sz w:val="20"/>
                <w:szCs w:val="20"/>
              </w:rPr>
              <w:t>OBJ0002</w:t>
            </w:r>
          </w:p>
        </w:tc>
        <w:tc>
          <w:tcPr>
            <w:tcW w:w="3942" w:type="pct"/>
          </w:tcPr>
          <w:p w14:paraId="54001E74" w14:textId="02CBE7A7" w:rsidR="006D399E" w:rsidRPr="006D399E" w:rsidRDefault="006D399E" w:rsidP="00B77A38">
            <w:pPr>
              <w:rPr>
                <w:sz w:val="20"/>
                <w:szCs w:val="20"/>
              </w:rPr>
            </w:pPr>
            <w:r w:rsidRPr="006D399E">
              <w:rPr>
                <w:sz w:val="20"/>
                <w:szCs w:val="20"/>
              </w:rPr>
              <w:t>Provide a comprehensive resource that educates professionals and students in the field of systems engineering about the unique challenges and considerations specific to medical devices.</w:t>
            </w:r>
          </w:p>
        </w:tc>
      </w:tr>
      <w:tr w:rsidR="006D399E" w:rsidRPr="006D399E" w14:paraId="481D7B3B" w14:textId="77777777" w:rsidTr="00996B0C">
        <w:tc>
          <w:tcPr>
            <w:tcW w:w="1058" w:type="pct"/>
          </w:tcPr>
          <w:p w14:paraId="101C6142" w14:textId="0E1CCB83" w:rsidR="006D399E" w:rsidRPr="006D399E" w:rsidRDefault="006D399E" w:rsidP="00B77A38">
            <w:pPr>
              <w:rPr>
                <w:sz w:val="20"/>
                <w:szCs w:val="20"/>
              </w:rPr>
            </w:pPr>
            <w:r w:rsidRPr="006D399E">
              <w:rPr>
                <w:sz w:val="20"/>
                <w:szCs w:val="20"/>
              </w:rPr>
              <w:t>OBJ0003</w:t>
            </w:r>
          </w:p>
        </w:tc>
        <w:tc>
          <w:tcPr>
            <w:tcW w:w="3942" w:type="pct"/>
          </w:tcPr>
          <w:p w14:paraId="2BCBE503" w14:textId="4EEDE7B4" w:rsidR="006D399E" w:rsidRPr="006D399E" w:rsidRDefault="006D399E" w:rsidP="00B77A38">
            <w:pPr>
              <w:rPr>
                <w:sz w:val="20"/>
                <w:szCs w:val="20"/>
              </w:rPr>
            </w:pPr>
            <w:r w:rsidRPr="006D399E">
              <w:rPr>
                <w:sz w:val="20"/>
                <w:szCs w:val="20"/>
              </w:rPr>
              <w:t>Offer practical guidance and tools for applying systems engineering principles throughout the entire lifecycle of medical device development.</w:t>
            </w:r>
          </w:p>
        </w:tc>
      </w:tr>
      <w:tr w:rsidR="006D399E" w:rsidRPr="006D399E" w14:paraId="72AF081C" w14:textId="77777777" w:rsidTr="00996B0C">
        <w:tc>
          <w:tcPr>
            <w:tcW w:w="1058" w:type="pct"/>
          </w:tcPr>
          <w:p w14:paraId="31132DC2" w14:textId="078D41A9" w:rsidR="006D399E" w:rsidRPr="006D399E" w:rsidRDefault="006D399E" w:rsidP="00B77A38">
            <w:pPr>
              <w:rPr>
                <w:sz w:val="20"/>
                <w:szCs w:val="20"/>
              </w:rPr>
            </w:pPr>
            <w:r w:rsidRPr="006D399E">
              <w:rPr>
                <w:sz w:val="20"/>
                <w:szCs w:val="20"/>
              </w:rPr>
              <w:t>OBJ0004</w:t>
            </w:r>
          </w:p>
        </w:tc>
        <w:tc>
          <w:tcPr>
            <w:tcW w:w="3942" w:type="pct"/>
          </w:tcPr>
          <w:p w14:paraId="47CF319C" w14:textId="1D3E00F9" w:rsidR="006D399E" w:rsidRPr="006D399E" w:rsidRDefault="006D399E" w:rsidP="00B77A38">
            <w:pPr>
              <w:rPr>
                <w:sz w:val="20"/>
                <w:szCs w:val="20"/>
              </w:rPr>
            </w:pPr>
            <w:r w:rsidRPr="006D399E">
              <w:rPr>
                <w:sz w:val="20"/>
                <w:szCs w:val="20"/>
              </w:rPr>
              <w:t>Foster a deeper understanding of the regulatory requirements and standards governing medical devices and how they intersect with systems engineering processes.</w:t>
            </w:r>
          </w:p>
        </w:tc>
      </w:tr>
    </w:tbl>
    <w:p w14:paraId="2753E74C" w14:textId="77777777" w:rsidR="006B2E1C" w:rsidRDefault="006B2E1C" w:rsidP="00B77A38"/>
    <w:p w14:paraId="7AED8706" w14:textId="77777777" w:rsidR="00067DA5" w:rsidRDefault="00067DA5" w:rsidP="00B77A38">
      <w:pPr>
        <w:pStyle w:val="Heading1"/>
      </w:pPr>
      <w:r>
        <w:t>Scope</w:t>
      </w:r>
    </w:p>
    <w:p w14:paraId="0561DC2E" w14:textId="77777777" w:rsidR="00067DA5" w:rsidRPr="008523A9" w:rsidRDefault="00067DA5" w:rsidP="00B77A38"/>
    <w:p w14:paraId="164892E0" w14:textId="54B50CAA" w:rsidR="00067DA5" w:rsidRDefault="00067DA5" w:rsidP="00B77A38">
      <w:r>
        <w:t>The book will cover the following key areas:</w:t>
      </w:r>
    </w:p>
    <w:p w14:paraId="49C5E259" w14:textId="77777777" w:rsidR="00E55A5C" w:rsidRDefault="00E55A5C" w:rsidP="00B77A38"/>
    <w:p w14:paraId="79375DC2"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Introduction to Medical Devices: An overview of the medical device industry, its regulatory landscape, and the importance of systems engineering in ensuring device safety and effectiveness.</w:t>
      </w:r>
    </w:p>
    <w:p w14:paraId="5C14D921"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Engineering Fundamentals: Explaining the core concepts and methodologies of systems engineering, including requirements analysis, design, verification, and validation.</w:t>
      </w:r>
    </w:p>
    <w:p w14:paraId="26DAB85B"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Medical Device Lifecycle: A detailed examination of each phase of the medical device lifecycle, from concept development and design through manufacturing, testing, and post-market surveillance.</w:t>
      </w:r>
    </w:p>
    <w:p w14:paraId="2FDF4E15" w14:textId="53D68C82"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Compliance: A comprehensive review of the regulatory requirements and standards governing medical devices, such as ISO 13485</w:t>
      </w:r>
      <w:r w:rsidR="002D0210" w:rsidRPr="00CD13CF">
        <w:rPr>
          <w:rFonts w:ascii="IBM Plex Sans" w:eastAsia="Times New Roman" w:hAnsi="IBM Plex Sans" w:cs="Times New Roman"/>
          <w:sz w:val="21"/>
          <w:szCs w:val="21"/>
        </w:rPr>
        <w:t xml:space="preserve"> </w:t>
      </w:r>
      <w:r w:rsidR="002D0210"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{"citationID":"JeGOu2ZV","properties":{"formattedCitation":"[1]","plainCitation":"[1]","noteIndex":0},"citationItems":[{"id":856,"uris":["http://zotero.org/users/2080325/items/A27AV996"],"itemData":{"id":856,"type":"webpage","abstract":"Medical devices — Quality management systems — Requirements for regulatory purposes","container-title":"ISO","language":"en","title":"ISO 13485:2016","title-short":"ISO 13485","URL":"https://www.iso.org/standard/59752.html","author":[{"literal":"14:00-17:00"}],"accessed":{"date-parts":[["2023",9,19]]},"issued":{"date-parts":[["2021",6,2]]}}}],"schema":"https://github.com/citation-style-language/schema/raw/master/csl-citation.json"} </w:instrText>
      </w:r>
      <w:r w:rsidR="002D0210"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[1]</w:t>
      </w:r>
      <w:r w:rsidR="002D0210"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 xml:space="preserve"> and FDA regulations, and how to align systems engineering processes with these requirements.</w:t>
      </w:r>
    </w:p>
    <w:p w14:paraId="24C338FF" w14:textId="4CD12C5D" w:rsidR="00067DA5" w:rsidRPr="00CD13CF" w:rsidRDefault="00067DA5" w:rsidP="00B77A38">
      <w:pPr>
        <w:pStyle w:val="ListParagraph"/>
        <w:numPr>
          <w:ilvl w:val="0"/>
          <w:numId w:val="5"/>
        </w:numPr>
        <w:rPr>
          <w:rFonts w:ascii="IBM Plex Sans" w:eastAsia="Times New Roman" w:hAnsi="IBM Plex Sans" w:cs="Times New Roman"/>
          <w:sz w:val="21"/>
          <w:szCs w:val="21"/>
        </w:rPr>
      </w:pPr>
      <w:commentRangeStart w:id="3"/>
      <w:r w:rsidRPr="00CD13CF">
        <w:rPr>
          <w:rFonts w:ascii="IBM Plex Sans" w:eastAsia="Times New Roman" w:hAnsi="IBM Plex Sans" w:cs="Times New Roman"/>
          <w:sz w:val="21"/>
          <w:szCs w:val="21"/>
        </w:rPr>
        <w:t xml:space="preserve">Risk Management: </w:t>
      </w:r>
      <w:commentRangeEnd w:id="3"/>
      <w:r w:rsidR="00701434">
        <w:rPr>
          <w:rStyle w:val="CommentReference"/>
          <w:rFonts w:ascii="IBM Plex Sans" w:eastAsia="Times New Roman" w:hAnsi="IBM Plex Sans" w:cs="Times New Roman"/>
        </w:rPr>
        <w:commentReference w:id="3"/>
      </w:r>
      <w:commentRangeStart w:id="4"/>
      <w:r w:rsidRPr="00CD13CF">
        <w:rPr>
          <w:rFonts w:ascii="IBM Plex Sans" w:eastAsia="Times New Roman" w:hAnsi="IBM Plex Sans" w:cs="Times New Roman"/>
          <w:sz w:val="21"/>
          <w:szCs w:val="21"/>
        </w:rPr>
        <w:t xml:space="preserve">The integration of </w:t>
      </w:r>
      <w:r w:rsidR="00701434" w:rsidRPr="00CD13CF">
        <w:rPr>
          <w:rFonts w:ascii="IBM Plex Sans" w:eastAsia="Times New Roman" w:hAnsi="IBM Plex Sans" w:cs="Times New Roman"/>
          <w:sz w:val="21"/>
          <w:szCs w:val="21"/>
        </w:rPr>
        <w:t xml:space="preserve">systems engineering </w:t>
      </w:r>
      <w:r w:rsidR="00701434">
        <w:rPr>
          <w:rFonts w:ascii="IBM Plex Sans" w:eastAsia="Times New Roman" w:hAnsi="IBM Plex Sans" w:cs="Times New Roman"/>
          <w:sz w:val="21"/>
          <w:szCs w:val="21"/>
        </w:rPr>
        <w:t xml:space="preserve">into </w:t>
      </w:r>
      <w:r w:rsidRPr="00CD13CF">
        <w:rPr>
          <w:rFonts w:ascii="IBM Plex Sans" w:eastAsia="Times New Roman" w:hAnsi="IBM Plex Sans" w:cs="Times New Roman"/>
          <w:sz w:val="21"/>
          <w:szCs w:val="21"/>
        </w:rPr>
        <w:t>risk management</w:t>
      </w:r>
      <w:commentRangeEnd w:id="4"/>
      <w:r w:rsidR="00171C1A">
        <w:rPr>
          <w:rStyle w:val="CommentReference"/>
          <w:rFonts w:ascii="IBM Plex Sans" w:eastAsia="Times New Roman" w:hAnsi="IBM Plex Sans" w:cs="Times New Roman"/>
        </w:rPr>
        <w:commentReference w:id="4"/>
      </w:r>
      <w:r w:rsidRPr="00CD13CF">
        <w:rPr>
          <w:rFonts w:ascii="IBM Plex Sans" w:eastAsia="Times New Roman" w:hAnsi="IBM Plex Sans" w:cs="Times New Roman"/>
          <w:sz w:val="21"/>
          <w:szCs w:val="21"/>
        </w:rPr>
        <w:t>.</w:t>
      </w:r>
    </w:p>
    <w:p w14:paraId="706E5F68"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Interdisciplinary Collaboration: Discussing the importance of cross-functional collaboration among engineers, clinicians, regulatory experts, and other stakeholders in the medical device development process.</w:t>
      </w:r>
    </w:p>
    <w:p w14:paraId="554F11A4"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Case Studies: Real-world case studies illustrating successful applications of systems engineering principles in medical device projects.</w:t>
      </w:r>
    </w:p>
    <w:p w14:paraId="556499F7" w14:textId="77777777" w:rsidR="00067DA5" w:rsidRDefault="00067DA5" w:rsidP="00B77A38"/>
    <w:p w14:paraId="0F738D52" w14:textId="77777777" w:rsidR="00067DA5" w:rsidRDefault="00067DA5" w:rsidP="00B77A38">
      <w:pPr>
        <w:pStyle w:val="Heading1"/>
      </w:pPr>
      <w:r>
        <w:t>Methodology</w:t>
      </w:r>
    </w:p>
    <w:p w14:paraId="5F014E8A" w14:textId="77777777" w:rsidR="00067DA5" w:rsidRPr="00B3106C" w:rsidRDefault="00067DA5" w:rsidP="00B77A38"/>
    <w:p w14:paraId="7237D22C" w14:textId="3902E9D4" w:rsidR="00FF1C76" w:rsidRPr="00CD13CF" w:rsidRDefault="00FF1C76"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Follow Stevens guidelines and templates for masters project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{"citationID":"I43omYxX","properties":{"formattedCitation":"[2]","plainCitation":"[2]","noteIndex":0},"citationItems":[{"id":852,"uris":["http://zotero.org/users/2080325/items/U3NG2MTR"],"itemData":{"id":852,"type":"document","title":"FORMATTING AND SUBMISSION GUIDELINES FOR MASTER’S AND Ph.D. STUDENTS","URL":"https://assets.ctfassets.net/mviowpldu823/3TB8wQTkQC8oVgMHZU7jjA/ce1505d08915c608059e6ba6843facec/scwlibrary_gradthesisdissertationsubmission-edit.pdf","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[2]</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{"citationID":"CtbaJIbT","properties":{"formattedCitation":"[3]","plainCitation":"[3]","noteIndex":0},"citationItems":[{"id":849,"uris":["http://zotero.org/users/2080325/items/JL3KU9ZZ"],"itemData":{"id":849,"type":"webpage","title":"Master's Thesis Defense Logistics","URL":"https://my.stevens.edu/provost/grad-academics-and-student-success/content/masters-thesis-defense-logistics","accessed":{"date-parts":[["2023",9,19]]}}}],"schema":"https://github.com/citation-style-language/schema/raw/master/csl-citation.json"}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[3]</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{"citationID":"Dlshe2hT","properties":{"formattedCitation":"[4]","plainCitation":"[4]","noteIndex":0},"citationItems":[{"id":851,"uris":["http://zotero.org/users/2080325/items/HHFWVUDB"],"itemData":{"id":851,"type":"webpage","abstract":"Research Guides: Formatting &amp;amp; Submission Guidelines for Senior Theses, Master's Theses, and Dissertations: Home","language":"en","license":"Copyright Stevens Institute of Technology 2023","title":"Research Guides: Formatting &amp; Submission Guidelines for Senior Theses, Master's Theses, and Dissertations","title-short":"Research Guides","URL":"https://library.stevens.edu/c.php?g=1308692&amp;p=9618575","author":[{"family":"Espinel","given":"Romel"}],"accessed":{"date-parts":[["2023",9,19]]}}}],"schema":"https://github.com/citation-style-language/schema/raw/master/csl-citation.json"}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[4]</w:t>
      </w:r>
      <w:r w:rsidR="003457BE" w:rsidRPr="00CD13CF">
        <w:rPr>
          <w:rFonts w:ascii="IBM Plex Sans" w:eastAsia="Times New Roman" w:hAnsi="IBM Plex Sans" w:cs="Times New Roman"/>
          <w:sz w:val="21"/>
          <w:szCs w:val="21"/>
        </w:rPr>
        <w:fldChar w:fldCharType="end"/>
      </w:r>
      <w:r w:rsidR="003457BE"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{"citationID":"RwJNvnoK","properties":{"formattedCitation":"[5]","plainCitation":"[5]","noteIndex":0},"citationItems":[{"id":854,"uris":["http://zotero.org/users/2080325/items/F7DFL2RU"],"itemData":{"id":854,"type":"webpage","container-title":"Stevens Institute of Technology","language":"en","title":"Sample Pages","URL":"https://www.stevens.edu/sample-pages","accessed":{"date-parts":[["2023",9,19]]}}}],"schema":"https://github.com/citation-style-language/schema/raw/master/csl-citation.json"}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[5]</w:t>
      </w:r>
      <w:r w:rsidR="003457BE"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w:t>
      </w:r>
    </w:p>
    <w:p w14:paraId="4B611A94" w14:textId="2CAA28EC" w:rsidR="002D4490" w:rsidRPr="00CD13CF" w:rsidRDefault="002D4490"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Develop the book as a system</w:t>
      </w:r>
      <w:r w:rsidR="00B54DCE" w:rsidRPr="00CD13CF">
        <w:rPr>
          <w:rFonts w:ascii="IBM Plex Sans" w:eastAsia="Times New Roman" w:hAnsi="IBM Plex Sans" w:cs="Times New Roman"/>
          <w:sz w:val="21"/>
          <w:szCs w:val="21"/>
        </w:rPr>
        <w:t xml:space="preserve">: stakeholder needs, concept, architecture, </w:t>
      </w:r>
      <w:r w:rsidR="00EE2174">
        <w:rPr>
          <w:rFonts w:ascii="IBM Plex Sans" w:eastAsia="Times New Roman" w:hAnsi="IBM Plex Sans" w:cs="Times New Roman"/>
          <w:sz w:val="21"/>
          <w:szCs w:val="21"/>
        </w:rPr>
        <w:t xml:space="preserve">models, </w:t>
      </w:r>
      <w:r w:rsidR="00B54DCE" w:rsidRPr="00CD13CF">
        <w:rPr>
          <w:rFonts w:ascii="IBM Plex Sans" w:eastAsia="Times New Roman" w:hAnsi="IBM Plex Sans" w:cs="Times New Roman"/>
          <w:sz w:val="21"/>
          <w:szCs w:val="21"/>
        </w:rPr>
        <w:t>requirements, verification</w:t>
      </w:r>
      <w:r w:rsidR="00BE5DAF" w:rsidRPr="00CD13CF">
        <w:rPr>
          <w:rFonts w:ascii="IBM Plex Sans" w:eastAsia="Times New Roman" w:hAnsi="IBM Plex Sans" w:cs="Times New Roman"/>
          <w:sz w:val="21"/>
          <w:szCs w:val="21"/>
        </w:rPr>
        <w:t>/validation.</w:t>
      </w:r>
    </w:p>
    <w:p w14:paraId="32BC3E9F" w14:textId="6EEDE9FA" w:rsidR="009E12EE" w:rsidRPr="00CD13CF" w:rsidRDefault="000878BA"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Select and u</w:t>
      </w:r>
      <w:r w:rsidR="009E12EE" w:rsidRPr="00CD13CF">
        <w:rPr>
          <w:rFonts w:ascii="IBM Plex Sans" w:eastAsia="Times New Roman" w:hAnsi="IBM Plex Sans" w:cs="Times New Roman"/>
          <w:sz w:val="21"/>
          <w:szCs w:val="21"/>
        </w:rPr>
        <w:t>tilize</w:t>
      </w:r>
      <w:r w:rsidR="00067DA5" w:rsidRPr="00CD13CF">
        <w:rPr>
          <w:rFonts w:ascii="IBM Plex Sans" w:eastAsia="Times New Roman" w:hAnsi="IBM Plex Sans" w:cs="Times New Roman"/>
          <w:sz w:val="21"/>
          <w:szCs w:val="21"/>
        </w:rPr>
        <w:t xml:space="preserve"> systems engineering </w:t>
      </w:r>
      <w:r w:rsidRPr="00CD13CF">
        <w:rPr>
          <w:rFonts w:ascii="IBM Plex Sans" w:eastAsia="Times New Roman" w:hAnsi="IBM Plex Sans" w:cs="Times New Roman"/>
          <w:sz w:val="21"/>
          <w:szCs w:val="21"/>
        </w:rPr>
        <w:t>methods and</w:t>
      </w:r>
      <w:r w:rsidR="00067DA5" w:rsidRPr="00CD13CF">
        <w:rPr>
          <w:rFonts w:ascii="IBM Plex Sans" w:eastAsia="Times New Roman" w:hAnsi="IBM Plex Sans" w:cs="Times New Roman"/>
          <w:sz w:val="21"/>
          <w:szCs w:val="21"/>
        </w:rPr>
        <w:t xml:space="preserve"> tools</w:t>
      </w:r>
      <w:r w:rsidR="007C2728" w:rsidRPr="00CD13CF">
        <w:rPr>
          <w:rFonts w:ascii="IBM Plex Sans" w:eastAsia="Times New Roman" w:hAnsi="IBM Plex Sans" w:cs="Times New Roman"/>
          <w:sz w:val="21"/>
          <w:szCs w:val="21"/>
        </w:rPr>
        <w:t xml:space="preserve"> from courses of Stevens School of Systems and Enterprises.</w:t>
      </w:r>
    </w:p>
    <w:p w14:paraId="2C5EA599" w14:textId="2668E390" w:rsidR="007C2728" w:rsidRPr="00CD13CF" w:rsidRDefault="007C2728"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Select and utilize industry </w:t>
      </w:r>
      <w:r w:rsidR="00D15B4A" w:rsidRPr="00CD13CF">
        <w:rPr>
          <w:rFonts w:ascii="IBM Plex Sans" w:eastAsia="Times New Roman" w:hAnsi="IBM Plex Sans" w:cs="Times New Roman"/>
          <w:sz w:val="21"/>
          <w:szCs w:val="21"/>
        </w:rPr>
        <w:t>standards such as IEC 15288</w:t>
      </w:r>
      <w:r w:rsidR="005C60EB" w:rsidRPr="00CD13CF">
        <w:rPr>
          <w:rFonts w:ascii="IBM Plex Sans" w:eastAsia="Times New Roman" w:hAnsi="IBM Plex Sans" w:cs="Times New Roman"/>
          <w:sz w:val="21"/>
          <w:szCs w:val="21"/>
        </w:rPr>
        <w:t xml:space="preserve"> </w:t>
      </w:r>
      <w:r w:rsidR="005C60EB" w:rsidRPr="00CD13CF">
        <w:rPr>
          <w:rFonts w:ascii="IBM Plex Sans" w:eastAsia="Times New Roman" w:hAnsi="IBM Plex Sans" w:cs="Times New Roman"/>
          <w:sz w:val="21"/>
          <w:szCs w:val="21"/>
        </w:rPr>
        <w:fldChar w:fldCharType="begin"/>
      </w:r>
      <w:r w:rsidR="005C60EB" w:rsidRPr="00CD13CF">
        <w:rPr>
          <w:rFonts w:ascii="IBM Plex Sans" w:eastAsia="Times New Roman" w:hAnsi="IBM Plex Sans" w:cs="Times New Roman"/>
          <w:sz w:val="21"/>
          <w:szCs w:val="21"/>
        </w:rPr>
        <w:instrText xml:space="preserve"> ADDIN ZOTERO_ITEM CSL_CITATION {"citationID":"GB1Nn570","properties":{"formattedCitation":"[6]","plainCitation":"[6]","noteIndex":0},"citationItems":[{"id":858,"uris":["http://zotero.org/users/2080325/items/Q3ZAB7VJ"],"itemData":{"id":858,"type":"webpage","abstract":"Systems and software engineering — System life cycle processes","container-title":"ISO","language":"en","title":"ISO/IEC/IEEE 15288:2023","title-short":"ISO/IEC/IEEE 15288","URL":"https://www.iso.org/standard/81702.html","author":[{"literal":"14:00-17:00"}],"accessed":{"date-parts":[["2023",9,19]]}}}],"schema":"https://github.com/citation-style-language/schema/raw/master/csl-citation.json"} </w:instrText>
      </w:r>
      <w:r w:rsidR="005C60EB" w:rsidRPr="00CD13CF">
        <w:rPr>
          <w:rFonts w:ascii="IBM Plex Sans" w:eastAsia="Times New Roman" w:hAnsi="IBM Plex Sans" w:cs="Times New Roman"/>
          <w:sz w:val="21"/>
          <w:szCs w:val="21"/>
        </w:rPr>
        <w:fldChar w:fldCharType="separate"/>
      </w:r>
      <w:r w:rsidR="005C60EB" w:rsidRPr="00CD13CF">
        <w:rPr>
          <w:rFonts w:ascii="IBM Plex Sans" w:eastAsia="Times New Roman" w:hAnsi="IBM Plex Sans" w:cs="Times New Roman"/>
          <w:sz w:val="21"/>
          <w:szCs w:val="21"/>
        </w:rPr>
        <w:t>[6]</w:t>
      </w:r>
      <w:r w:rsidR="005C60EB" w:rsidRPr="00CD13CF">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 xml:space="preserve"> and the INCOSE Systems Engineering Handbook</w:t>
      </w:r>
      <w:r w:rsidR="003354F4">
        <w:rPr>
          <w:rFonts w:ascii="IBM Plex Sans" w:eastAsia="Times New Roman" w:hAnsi="IBM Plex Sans" w:cs="Times New Roman"/>
          <w:sz w:val="21"/>
          <w:szCs w:val="21"/>
        </w:rPr>
        <w:t xml:space="preserve"> </w:t>
      </w:r>
      <w:r w:rsidR="003354F4">
        <w:rPr>
          <w:rFonts w:ascii="IBM Plex Sans" w:eastAsia="Times New Roman" w:hAnsi="IBM Plex Sans" w:cs="Times New Roman"/>
          <w:sz w:val="21"/>
          <w:szCs w:val="21"/>
        </w:rPr>
        <w:fldChar w:fldCharType="begin"/>
      </w:r>
      <w:r w:rsidR="003354F4">
        <w:rPr>
          <w:rFonts w:ascii="IBM Plex Sans" w:eastAsia="Times New Roman" w:hAnsi="IBM Plex Sans" w:cs="Times New Roman"/>
          <w:sz w:val="21"/>
          <w:szCs w:val="21"/>
        </w:rPr>
        <w:instrText xml:space="preserve"> ADDIN ZOTERO_ITEM CSL_CITATION {"citationID":"WuLGvEaR","properties":{"formattedCitation":"[7]","plainCitation":"[7]","noteIndex":0},"citationItems":[{"id":25,"uris":["http://zotero.org/users/2080325/items/QG4R9U78"],"itemData":{"id":25,"type":"book","abstract":"A detailed and thorough reference on the discipline and practice of systems engineering  The objective of the International Council on Systems Engineering (INCOSE) Systems Engineering Handbook is to describe key process activities performed by systems engineers and other engineering professionals throughout the life cycle of a system. The book covers a wide range of fundamental system concepts that broaden the thinking of the systems engineering practitioner, such as system thinking, system science, life cycle management, specialty engineering, system of systems, and agile and iterative methods. This book also defines the discipline and practice of systems engineering for students and practicing professionals alike, providing an authoritative reference that is acknowledged worldwide.   The latest edition of the INCOSE Systems Engineering Handbook:  Is consistent with ISO/IEC/IEEE 15288:2015 Systems and software engineering—System life cycle processes and the Guide to the Systems Engineering Body of Knowledge (SEBoK) Has been updated to include the latest concepts of the INCOSE working groups Is the body of knowledge for the INCOSE Certification Process  This book is ideal for any engineering professional who has an interest in or needs to apply systems engineering practices. This includes the experienced systems engineer who needs a convenient reference, a product engineer or engineer in another discipline who needs to perform systems engineering, a new systems engineer, or anyone interested in learning more about systems engineering.","edition":"4 edition","event-place":"Hoboken, New Jersey","ISBN":"978-1-118-99940-0","language":"English","number-of-pages":"304","publisher":"Wiley","publisher-place":"Hoboken, New Jersey","source":"Amazon","title":"INCOSE Systems Engineering Handbook: A Guide for System Life Cycle Processes and Activities","title-short":"INCOSE Systems Engineering Handbook","author":[{"family":"INCOSE","given":""}],"issued":{"date-parts":[["2015",7,7]]}}}],"schema":"https://github.com/citation-style-language/schema/raw/master/csl-citation.json"} </w:instrText>
      </w:r>
      <w:r w:rsidR="003354F4">
        <w:rPr>
          <w:rFonts w:ascii="IBM Plex Sans" w:eastAsia="Times New Roman" w:hAnsi="IBM Plex Sans" w:cs="Times New Roman"/>
          <w:sz w:val="21"/>
          <w:szCs w:val="21"/>
        </w:rPr>
        <w:fldChar w:fldCharType="separate"/>
      </w:r>
      <w:r w:rsidR="003354F4" w:rsidRPr="003354F4">
        <w:rPr>
          <w:rFonts w:ascii="IBM Plex Sans" w:hAnsi="IBM Plex Sans"/>
          <w:sz w:val="21"/>
        </w:rPr>
        <w:t>[7]</w:t>
      </w:r>
      <w:r w:rsidR="003354F4">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w:t>
      </w:r>
    </w:p>
    <w:p w14:paraId="0A9F7826"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Literature Review: Conduct an extensive review of existing literature, research papers, and relevant resources in the field of systems engineering and medical devices.</w:t>
      </w:r>
    </w:p>
    <w:p w14:paraId="22D0FB8F"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Interviews and Surveys: Collect insights and best practices from industry experts, professionals, and academics in both systems engineering and medical device development.</w:t>
      </w:r>
    </w:p>
    <w:p w14:paraId="464F67CD"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Content Development: Create well-structured chapters and sections based on the outlined scope, ensuring clarity and coherence throughout the book.</w:t>
      </w:r>
    </w:p>
    <w:p w14:paraId="6F4E0EEB"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Graphics and Illustrations: Include diagrams, flowcharts, and illustrations to enhance understanding and provide practical examples.</w:t>
      </w:r>
    </w:p>
    <w:p w14:paraId="209F3958" w14:textId="77777777" w:rsidR="00067DA5"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Peer Review: Seek input and feedback from experts in the field to validate the content's accuracy and relevance.</w:t>
      </w:r>
    </w:p>
    <w:p w14:paraId="72D566FE" w14:textId="5EADF55F" w:rsidR="009D37AB" w:rsidRPr="00CD13CF" w:rsidRDefault="009D37AB" w:rsidP="00B77A38">
      <w:pPr>
        <w:pStyle w:val="ListParagraph"/>
        <w:numPr>
          <w:ilvl w:val="0"/>
          <w:numId w:val="6"/>
        </w:numPr>
        <w:rPr>
          <w:rFonts w:ascii="IBM Plex Sans" w:eastAsia="Times New Roman" w:hAnsi="IBM Plex Sans" w:cs="Times New Roman"/>
          <w:sz w:val="21"/>
          <w:szCs w:val="21"/>
        </w:rPr>
      </w:pPr>
      <w:r>
        <w:rPr>
          <w:rFonts w:ascii="IBM Plex Sans" w:eastAsia="Times New Roman" w:hAnsi="IBM Plex Sans" w:cs="Times New Roman"/>
          <w:sz w:val="21"/>
          <w:szCs w:val="21"/>
        </w:rPr>
        <w:t xml:space="preserve">Use </w:t>
      </w:r>
      <w:del w:id="5" w:author="Solorzano Zeledon, Esteban" w:date="2023-11-28T12:38:00Z">
        <w:r w:rsidDel="00D543AE">
          <w:rPr>
            <w:rFonts w:ascii="IBM Plex Sans" w:eastAsia="Times New Roman" w:hAnsi="IBM Plex Sans" w:cs="Times New Roman"/>
            <w:sz w:val="21"/>
            <w:szCs w:val="21"/>
          </w:rPr>
          <w:delText>Github</w:delText>
        </w:r>
      </w:del>
      <w:ins w:id="6" w:author="Solorzano Zeledon, Esteban" w:date="2023-11-28T12:38:00Z">
        <w:r w:rsidR="00D543AE">
          <w:rPr>
            <w:rFonts w:ascii="IBM Plex Sans" w:eastAsia="Times New Roman" w:hAnsi="IBM Plex Sans" w:cs="Times New Roman"/>
            <w:sz w:val="21"/>
            <w:szCs w:val="21"/>
          </w:rPr>
          <w:t>GitHub</w:t>
        </w:r>
      </w:ins>
      <w:r>
        <w:rPr>
          <w:rFonts w:ascii="IBM Plex Sans" w:eastAsia="Times New Roman" w:hAnsi="IBM Plex Sans" w:cs="Times New Roman"/>
          <w:sz w:val="21"/>
          <w:szCs w:val="21"/>
        </w:rPr>
        <w:t xml:space="preserve"> as </w:t>
      </w:r>
      <w:del w:id="7" w:author="Solorzano Zeledon, Esteban" w:date="2023-11-28T12:38:00Z">
        <w:r w:rsidR="006D4648" w:rsidDel="00D543AE">
          <w:rPr>
            <w:rFonts w:ascii="IBM Plex Sans" w:eastAsia="Times New Roman" w:hAnsi="IBM Plex Sans" w:cs="Times New Roman"/>
            <w:sz w:val="21"/>
            <w:szCs w:val="21"/>
          </w:rPr>
          <w:delText xml:space="preserve">project </w:delText>
        </w:r>
      </w:del>
      <w:r w:rsidR="006D4648">
        <w:rPr>
          <w:rFonts w:ascii="IBM Plex Sans" w:eastAsia="Times New Roman" w:hAnsi="IBM Plex Sans" w:cs="Times New Roman"/>
          <w:sz w:val="21"/>
          <w:szCs w:val="21"/>
        </w:rPr>
        <w:t>repository</w:t>
      </w:r>
      <w:ins w:id="8" w:author="Solorzano Zeledon, Esteban" w:date="2023-11-17T13:52:00Z">
        <w:r w:rsidR="0097035E">
          <w:rPr>
            <w:rFonts w:ascii="IBM Plex Sans" w:eastAsia="Times New Roman" w:hAnsi="IBM Plex Sans" w:cs="Times New Roman"/>
            <w:sz w:val="21"/>
            <w:szCs w:val="21"/>
          </w:rPr>
          <w:t xml:space="preserve"> for the master’s project</w:t>
        </w:r>
      </w:ins>
      <w:ins w:id="9" w:author="Solorzano Zeledon, Esteban" w:date="2023-11-28T12:38:00Z">
        <w:r w:rsidR="00D543AE">
          <w:rPr>
            <w:rFonts w:ascii="IBM Plex Sans" w:eastAsia="Times New Roman" w:hAnsi="IBM Plex Sans" w:cs="Times New Roman"/>
            <w:sz w:val="21"/>
            <w:szCs w:val="21"/>
          </w:rPr>
          <w:t xml:space="preserve"> artifacts</w:t>
        </w:r>
      </w:ins>
      <w:r w:rsidR="006D4648">
        <w:rPr>
          <w:rFonts w:ascii="IBM Plex Sans" w:eastAsia="Times New Roman" w:hAnsi="IBM Plex Sans" w:cs="Times New Roman"/>
          <w:sz w:val="21"/>
          <w:szCs w:val="21"/>
        </w:rPr>
        <w:t>.</w:t>
      </w:r>
    </w:p>
    <w:p w14:paraId="50BEA646" w14:textId="336C1034" w:rsidR="00067DA5" w:rsidRDefault="005A13A5" w:rsidP="005A13A5">
      <w:pPr>
        <w:spacing w:line="240" w:lineRule="auto"/>
      </w:pPr>
      <w:r>
        <w:br w:type="page"/>
      </w:r>
    </w:p>
    <w:p w14:paraId="009A2DB0" w14:textId="77777777" w:rsidR="00067DA5" w:rsidRDefault="00067DA5" w:rsidP="00B77A38">
      <w:pPr>
        <w:pStyle w:val="Heading1"/>
      </w:pPr>
      <w:r>
        <w:t>Deliverables</w:t>
      </w:r>
    </w:p>
    <w:p w14:paraId="35D76A9E" w14:textId="77777777" w:rsidR="00067DA5" w:rsidRPr="00B3106C" w:rsidRDefault="00067DA5" w:rsidP="00B77A38"/>
    <w:p w14:paraId="2421F349" w14:textId="77777777" w:rsidR="00067DA5" w:rsidRDefault="00067DA5" w:rsidP="00B77A38">
      <w:r>
        <w:t>The final deliverable of this project will be a comprehensive book on the systems engineering of medical devices, complete with:</w:t>
      </w:r>
    </w:p>
    <w:p w14:paraId="7083A023" w14:textId="77777777" w:rsidR="00CD13CF" w:rsidRDefault="00CD13CF" w:rsidP="00B77A38"/>
    <w:p w14:paraId="457F0C30"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Well-researched and structured chapters.</w:t>
      </w:r>
    </w:p>
    <w:p w14:paraId="36037105"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Illustrations and diagrams to enhance understanding.</w:t>
      </w:r>
    </w:p>
    <w:p w14:paraId="3D138FA7"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Practical tools, templates, and checklists for applying systems engineering principles in medical device development.</w:t>
      </w:r>
    </w:p>
    <w:p w14:paraId="327AD468" w14:textId="3E61490A" w:rsidR="00067DA5" w:rsidRPr="00CD13CF" w:rsidRDefault="009609B0" w:rsidP="00B77A38">
      <w:pPr>
        <w:pStyle w:val="ListParagraph"/>
        <w:numPr>
          <w:ilvl w:val="0"/>
          <w:numId w:val="7"/>
        </w:numPr>
        <w:rPr>
          <w:rFonts w:ascii="IBM Plex Sans" w:eastAsia="Times New Roman" w:hAnsi="IBM Plex Sans" w:cs="Times New Roman"/>
          <w:sz w:val="21"/>
          <w:szCs w:val="21"/>
        </w:rPr>
      </w:pPr>
      <w:r>
        <w:rPr>
          <w:rFonts w:ascii="IBM Plex Sans" w:eastAsia="Times New Roman" w:hAnsi="IBM Plex Sans" w:cs="Times New Roman"/>
          <w:sz w:val="21"/>
          <w:szCs w:val="21"/>
        </w:rPr>
        <w:t>C</w:t>
      </w:r>
      <w:r w:rsidR="00067DA5" w:rsidRPr="00CD13CF">
        <w:rPr>
          <w:rFonts w:ascii="IBM Plex Sans" w:eastAsia="Times New Roman" w:hAnsi="IBM Plex Sans" w:cs="Times New Roman"/>
          <w:sz w:val="21"/>
          <w:szCs w:val="21"/>
        </w:rPr>
        <w:t>ase studies and examples.</w:t>
      </w:r>
    </w:p>
    <w:p w14:paraId="2D337259"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Comprehensive references and citations.</w:t>
      </w:r>
    </w:p>
    <w:p w14:paraId="29B68EA2" w14:textId="77777777" w:rsidR="00067DA5" w:rsidRDefault="00067DA5" w:rsidP="00B77A38"/>
    <w:p w14:paraId="5B8AAF92" w14:textId="77777777" w:rsidR="00067DA5" w:rsidRDefault="00067DA5" w:rsidP="00B77A38">
      <w:pPr>
        <w:pStyle w:val="Heading1"/>
      </w:pPr>
      <w:r>
        <w:t>Expected Impact</w:t>
      </w:r>
    </w:p>
    <w:p w14:paraId="727E6241" w14:textId="77777777" w:rsidR="00067DA5" w:rsidRDefault="00067DA5" w:rsidP="00B77A38"/>
    <w:p w14:paraId="758C5F3B" w14:textId="77777777" w:rsidR="00067DA5" w:rsidRDefault="00067DA5" w:rsidP="00B77A38">
      <w:r>
        <w:t>The creation of a comprehensive book on the systems engineering of medical devices is essential to bridge the knowledge gap between engineering and healthcare, ensuring the continued development of safe and effective medical technologies. This project aims to contribute significantly to this important field, benefiting professionals, students, and the broader healthcare industry.</w:t>
      </w:r>
    </w:p>
    <w:p w14:paraId="252E51F2" w14:textId="77777777" w:rsidR="00067DA5" w:rsidRPr="00B3106C" w:rsidRDefault="00067DA5" w:rsidP="00B77A38"/>
    <w:p w14:paraId="7D0A7FF6" w14:textId="77777777" w:rsidR="00067DA5" w:rsidRDefault="00067DA5" w:rsidP="00B77A38">
      <w:r>
        <w:t>This book will serve as a valuable resource for:</w:t>
      </w:r>
    </w:p>
    <w:p w14:paraId="16DBF269"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engineers looking to specialize in medical device development.</w:t>
      </w:r>
    </w:p>
    <w:p w14:paraId="0EEF6B4F"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Healthcare professionals and clinicians seeking a deeper understanding of the engineering processes behind medical devices.</w:t>
      </w:r>
    </w:p>
    <w:p w14:paraId="11F45BEA"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experts striving to align systems engineering practices with compliance requirements.</w:t>
      </w:r>
    </w:p>
    <w:p w14:paraId="6676EBE8"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Students and educators in systems engineering and biomedical engineering programs.</w:t>
      </w:r>
    </w:p>
    <w:p w14:paraId="7B45238E" w14:textId="77777777" w:rsidR="00067DA5" w:rsidRDefault="00067DA5" w:rsidP="00B77A38"/>
    <w:p w14:paraId="2671FD97" w14:textId="77777777" w:rsidR="00067DA5" w:rsidRDefault="00067DA5" w:rsidP="00B77A38">
      <w:pPr>
        <w:pStyle w:val="Heading1"/>
      </w:pPr>
      <w:r>
        <w:t>Timeline</w:t>
      </w:r>
    </w:p>
    <w:p w14:paraId="7E1A5F32" w14:textId="77777777" w:rsidR="00067DA5" w:rsidRPr="00B3106C" w:rsidRDefault="00067DA5" w:rsidP="00B77A38"/>
    <w:p w14:paraId="54C2FD18" w14:textId="77777777" w:rsidR="00067DA5" w:rsidRDefault="00067DA5" w:rsidP="00B77A38">
      <w:r>
        <w:t>The project is expected to be completed within one semester.</w:t>
      </w:r>
    </w:p>
    <w:p w14:paraId="57746C57" w14:textId="77777777" w:rsidR="00067DA5" w:rsidRDefault="00067DA5" w:rsidP="00B77A38"/>
    <w:p w14:paraId="286D31A7" w14:textId="77777777" w:rsidR="00067DA5" w:rsidRDefault="00067DA5" w:rsidP="00B77A38">
      <w:pPr>
        <w:pStyle w:val="Heading1"/>
      </w:pPr>
      <w:r>
        <w:t>Budget</w:t>
      </w:r>
    </w:p>
    <w:p w14:paraId="0016AAAA" w14:textId="77777777" w:rsidR="00067DA5" w:rsidRPr="00B3106C" w:rsidRDefault="00067DA5" w:rsidP="00B77A38"/>
    <w:p w14:paraId="747E68A8" w14:textId="1AB3F96E" w:rsidR="00067DA5" w:rsidRDefault="00067DA5" w:rsidP="005A13A5">
      <w:r>
        <w:t>A budget estimate will be prepared in the planning phase, including expenses related to research, content development, graphics, and peer review.</w:t>
      </w:r>
      <w:r w:rsidR="005A13A5">
        <w:br w:type="page"/>
      </w:r>
    </w:p>
    <w:p w14:paraId="2AFE5517" w14:textId="77777777" w:rsidR="00067DA5" w:rsidRDefault="00067DA5" w:rsidP="00B77A38">
      <w:pPr>
        <w:pStyle w:val="Heading1"/>
      </w:pPr>
      <w:r>
        <w:t>References</w:t>
      </w:r>
    </w:p>
    <w:p w14:paraId="7A132686" w14:textId="77777777" w:rsidR="00067DA5" w:rsidRPr="00D43001" w:rsidRDefault="00067DA5" w:rsidP="00B77A38"/>
    <w:p w14:paraId="7B4292A2" w14:textId="77777777" w:rsidR="003354F4" w:rsidRPr="003354F4" w:rsidRDefault="00F50974" w:rsidP="003354F4">
      <w:pPr>
        <w:pStyle w:val="Bibliography"/>
      </w:pPr>
      <w:r>
        <w:fldChar w:fldCharType="begin"/>
      </w:r>
      <w:r>
        <w:instrText xml:space="preserve"> ADDIN ZOTERO_BIBL {"uncited":[],"omitted":[],"custom":[]} CSL_BIBLIOGRAPHY </w:instrText>
      </w:r>
      <w:r>
        <w:fldChar w:fldCharType="separate"/>
      </w:r>
      <w:r w:rsidR="003354F4" w:rsidRPr="003354F4">
        <w:t>[1]</w:t>
      </w:r>
      <w:r w:rsidR="003354F4" w:rsidRPr="003354F4">
        <w:tab/>
        <w:t xml:space="preserve">14:00-17:00, “ISO 13485:2016,” </w:t>
      </w:r>
      <w:r w:rsidR="003354F4" w:rsidRPr="003354F4">
        <w:rPr>
          <w:i/>
          <w:iCs/>
        </w:rPr>
        <w:t>ISO</w:t>
      </w:r>
      <w:r w:rsidR="003354F4" w:rsidRPr="003354F4">
        <w:t>, Jun. 02, 2021. https://www.iso.org/standard/59752.html (accessed Sep. 19, 2023).</w:t>
      </w:r>
    </w:p>
    <w:p w14:paraId="44005A7F" w14:textId="77777777" w:rsidR="003354F4" w:rsidRPr="003354F4" w:rsidRDefault="003354F4" w:rsidP="003354F4">
      <w:pPr>
        <w:pStyle w:val="Bibliography"/>
      </w:pPr>
      <w:r w:rsidRPr="003354F4">
        <w:t>[2]</w:t>
      </w:r>
      <w:r w:rsidRPr="003354F4">
        <w:tab/>
        <w:t>“FORMATTING AND SUBMISSION GUIDELINES FOR MASTER’S AND Ph.D. STUDENTS.” Accessed: Sep. 19, 2023. [Online]. Available: https://assets.ctfassets.net/mviowpldu823/3TB8wQTkQC8oVgMHZU7jjA/ce1505d08915c608059e6ba6843facec/scwlibrary_gradthesisdissertationsubmission-edit.pdf</w:t>
      </w:r>
    </w:p>
    <w:p w14:paraId="5C9C8789" w14:textId="77777777" w:rsidR="003354F4" w:rsidRPr="003354F4" w:rsidRDefault="003354F4" w:rsidP="003354F4">
      <w:pPr>
        <w:pStyle w:val="Bibliography"/>
      </w:pPr>
      <w:r w:rsidRPr="003354F4">
        <w:t>[3]</w:t>
      </w:r>
      <w:r w:rsidRPr="003354F4">
        <w:tab/>
        <w:t>“Master’s Thesis Defense Logistics.” https://my.stevens.edu/provost/grad-academics-and-student-success/content/masters-thesis-defense-logistics (accessed Sep. 19, 2023).</w:t>
      </w:r>
    </w:p>
    <w:p w14:paraId="7C0884F5" w14:textId="77777777" w:rsidR="003354F4" w:rsidRPr="003354F4" w:rsidRDefault="003354F4" w:rsidP="003354F4">
      <w:pPr>
        <w:pStyle w:val="Bibliography"/>
      </w:pPr>
      <w:r w:rsidRPr="003354F4">
        <w:t>[4]</w:t>
      </w:r>
      <w:r w:rsidRPr="003354F4">
        <w:tab/>
        <w:t>R. Espinel, “Research Guides: Formatting &amp; Submission Guidelines for Senior Theses, Master’s Theses, and Dissertations.” https://library.stevens.edu/c.php?g=1308692&amp;p=9618575 (accessed Sep. 19, 2023).</w:t>
      </w:r>
    </w:p>
    <w:p w14:paraId="6DE1A44F" w14:textId="77777777" w:rsidR="003354F4" w:rsidRPr="003354F4" w:rsidRDefault="003354F4" w:rsidP="003354F4">
      <w:pPr>
        <w:pStyle w:val="Bibliography"/>
      </w:pPr>
      <w:r w:rsidRPr="003354F4">
        <w:t>[5]</w:t>
      </w:r>
      <w:r w:rsidRPr="003354F4">
        <w:tab/>
        <w:t xml:space="preserve">“Sample Pages,” </w:t>
      </w:r>
      <w:r w:rsidRPr="003354F4">
        <w:rPr>
          <w:i/>
          <w:iCs/>
        </w:rPr>
        <w:t>Stevens Institute of Technology</w:t>
      </w:r>
      <w:r w:rsidRPr="003354F4">
        <w:t>. https://www.stevens.edu/sample-pages (accessed Sep. 19, 2023).</w:t>
      </w:r>
    </w:p>
    <w:p w14:paraId="04696DE7" w14:textId="77777777" w:rsidR="003354F4" w:rsidRPr="003354F4" w:rsidRDefault="003354F4" w:rsidP="003354F4">
      <w:pPr>
        <w:pStyle w:val="Bibliography"/>
      </w:pPr>
      <w:r w:rsidRPr="003354F4">
        <w:t>[6]</w:t>
      </w:r>
      <w:r w:rsidRPr="003354F4">
        <w:tab/>
        <w:t xml:space="preserve">14:00-17:00, “ISO/IEC/IEEE 15288:2023,” </w:t>
      </w:r>
      <w:r w:rsidRPr="003354F4">
        <w:rPr>
          <w:i/>
          <w:iCs/>
        </w:rPr>
        <w:t>ISO</w:t>
      </w:r>
      <w:r w:rsidRPr="003354F4">
        <w:t>. https://www.iso.org/standard/81702.html (accessed Sep. 19, 2023).</w:t>
      </w:r>
    </w:p>
    <w:p w14:paraId="5BA9EC7E" w14:textId="77777777" w:rsidR="003354F4" w:rsidRPr="003354F4" w:rsidRDefault="003354F4" w:rsidP="003354F4">
      <w:pPr>
        <w:pStyle w:val="Bibliography"/>
      </w:pPr>
      <w:r w:rsidRPr="003354F4">
        <w:t>[7]</w:t>
      </w:r>
      <w:r w:rsidRPr="003354F4">
        <w:tab/>
        <w:t xml:space="preserve">INCOSE, </w:t>
      </w:r>
      <w:r w:rsidRPr="003354F4">
        <w:rPr>
          <w:i/>
          <w:iCs/>
        </w:rPr>
        <w:t>INCOSE Systems Engineering Handbook: A Guide for System Life Cycle Processes and Activities</w:t>
      </w:r>
      <w:r w:rsidRPr="003354F4">
        <w:t>, 4 edition. Hoboken, New Jersey: Wiley, 2015.</w:t>
      </w:r>
    </w:p>
    <w:p w14:paraId="1C2C6888" w14:textId="29357D41" w:rsidR="00C7118F" w:rsidRDefault="00F50974" w:rsidP="00B77A38">
      <w:r>
        <w:fldChar w:fldCharType="end"/>
      </w:r>
    </w:p>
    <w:p w14:paraId="67733CB2" w14:textId="03AE2289" w:rsidR="00E55A5C" w:rsidRDefault="005A13A5" w:rsidP="005A13A5">
      <w:pPr>
        <w:spacing w:line="240" w:lineRule="auto"/>
      </w:pPr>
      <w:r>
        <w:br w:type="page"/>
      </w:r>
    </w:p>
    <w:p w14:paraId="1D9DFF22" w14:textId="639CACA5" w:rsidR="00FC64C0" w:rsidRDefault="00FC64C0" w:rsidP="00712156">
      <w:pPr>
        <w:pStyle w:val="Heading1"/>
      </w:pPr>
      <w:r>
        <w:t>Appendix</w:t>
      </w:r>
    </w:p>
    <w:p w14:paraId="3BF30E3D" w14:textId="77777777" w:rsidR="00FC64C0" w:rsidRPr="00FC64C0" w:rsidRDefault="00FC64C0" w:rsidP="00FC64C0"/>
    <w:p w14:paraId="331422F0" w14:textId="5907DC5F" w:rsidR="00067DA5" w:rsidRDefault="00574898" w:rsidP="00FC64C0">
      <w:pPr>
        <w:pStyle w:val="Heading2"/>
      </w:pPr>
      <w:r>
        <w:t>ID tag definitions</w:t>
      </w:r>
    </w:p>
    <w:p w14:paraId="4D3F880A" w14:textId="77777777" w:rsidR="00502ED5" w:rsidRDefault="00502ED5" w:rsidP="00B77A38"/>
    <w:p w14:paraId="7089FA1C" w14:textId="2E46E483" w:rsidR="005A13A5" w:rsidRDefault="005A13A5" w:rsidP="005A13A5">
      <w:pPr>
        <w:pStyle w:val="Caption"/>
        <w:keepNext/>
      </w:pPr>
      <w:r>
        <w:t xml:space="preserve">Table </w:t>
      </w:r>
      <w:r w:rsidR="00524B33">
        <w:fldChar w:fldCharType="begin"/>
      </w:r>
      <w:r w:rsidR="00524B33">
        <w:instrText xml:space="preserve"> SEQ Table \* ARABIC </w:instrText>
      </w:r>
      <w:r w:rsidR="00524B33">
        <w:fldChar w:fldCharType="separate"/>
      </w:r>
      <w:r w:rsidR="00036887">
        <w:rPr>
          <w:noProof/>
        </w:rPr>
        <w:t>3</w:t>
      </w:r>
      <w:r w:rsidR="00524B33">
        <w:rPr>
          <w:noProof/>
        </w:rPr>
        <w:fldChar w:fldCharType="end"/>
      </w:r>
      <w:r>
        <w:t>. Identification tags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574898" w:rsidRPr="006D399E" w14:paraId="415BBD97" w14:textId="77777777" w:rsidTr="00FC64C0">
        <w:tc>
          <w:tcPr>
            <w:tcW w:w="2520" w:type="dxa"/>
            <w:shd w:val="clear" w:color="auto" w:fill="D9D9D9" w:themeFill="background1" w:themeFillShade="D9"/>
          </w:tcPr>
          <w:p w14:paraId="5A2B15CE" w14:textId="7409363F" w:rsidR="00574898" w:rsidRPr="006D399E" w:rsidRDefault="00574898" w:rsidP="00B77A38">
            <w:pPr>
              <w:rPr>
                <w:b/>
                <w:bCs/>
                <w:sz w:val="20"/>
                <w:szCs w:val="20"/>
              </w:rPr>
            </w:pPr>
            <w:r w:rsidRPr="006D399E">
              <w:rPr>
                <w:b/>
                <w:bCs/>
                <w:sz w:val="20"/>
                <w:szCs w:val="20"/>
              </w:rPr>
              <w:t>ID tag</w:t>
            </w:r>
          </w:p>
        </w:tc>
        <w:tc>
          <w:tcPr>
            <w:tcW w:w="6830" w:type="dxa"/>
            <w:shd w:val="clear" w:color="auto" w:fill="D9D9D9" w:themeFill="background1" w:themeFillShade="D9"/>
          </w:tcPr>
          <w:p w14:paraId="41F078EC" w14:textId="641FD319" w:rsidR="00574898" w:rsidRPr="006D399E" w:rsidRDefault="00574898" w:rsidP="00B77A38">
            <w:pPr>
              <w:rPr>
                <w:b/>
                <w:bCs/>
                <w:sz w:val="20"/>
                <w:szCs w:val="20"/>
              </w:rPr>
            </w:pPr>
            <w:r w:rsidRPr="006D399E">
              <w:rPr>
                <w:b/>
                <w:bCs/>
                <w:sz w:val="20"/>
                <w:szCs w:val="20"/>
              </w:rPr>
              <w:t>Definition</w:t>
            </w:r>
          </w:p>
        </w:tc>
      </w:tr>
      <w:tr w:rsidR="00574898" w:rsidRPr="006D399E" w14:paraId="39C0F0E2" w14:textId="77777777" w:rsidTr="00FC64C0">
        <w:tc>
          <w:tcPr>
            <w:tcW w:w="2520" w:type="dxa"/>
          </w:tcPr>
          <w:p w14:paraId="77852B1C" w14:textId="156B96EA" w:rsidR="00574898" w:rsidRPr="006D399E" w:rsidRDefault="00574898" w:rsidP="00B77A38">
            <w:pPr>
              <w:rPr>
                <w:sz w:val="20"/>
                <w:szCs w:val="20"/>
              </w:rPr>
            </w:pPr>
            <w:r w:rsidRPr="006D399E">
              <w:rPr>
                <w:sz w:val="20"/>
                <w:szCs w:val="20"/>
              </w:rPr>
              <w:t>STKXXXX</w:t>
            </w:r>
          </w:p>
        </w:tc>
        <w:tc>
          <w:tcPr>
            <w:tcW w:w="6830" w:type="dxa"/>
          </w:tcPr>
          <w:p w14:paraId="4AD3C888" w14:textId="3B3687E0" w:rsidR="00574898" w:rsidRPr="006D399E" w:rsidRDefault="00574898" w:rsidP="00B77A38">
            <w:pPr>
              <w:rPr>
                <w:sz w:val="20"/>
                <w:szCs w:val="20"/>
              </w:rPr>
            </w:pPr>
            <w:r w:rsidRPr="006D399E">
              <w:rPr>
                <w:sz w:val="20"/>
                <w:szCs w:val="20"/>
              </w:rPr>
              <w:t>Stakeholder</w:t>
            </w:r>
          </w:p>
        </w:tc>
      </w:tr>
      <w:tr w:rsidR="00250E51" w:rsidRPr="006D399E" w14:paraId="7A5417AD" w14:textId="77777777" w:rsidTr="00FC64C0">
        <w:tc>
          <w:tcPr>
            <w:tcW w:w="2520" w:type="dxa"/>
          </w:tcPr>
          <w:p w14:paraId="14B8EFF6" w14:textId="2A3088D6" w:rsidR="00250E51" w:rsidRPr="006D399E" w:rsidRDefault="00250E51" w:rsidP="00B77A38">
            <w:pPr>
              <w:rPr>
                <w:sz w:val="20"/>
                <w:szCs w:val="20"/>
              </w:rPr>
            </w:pPr>
            <w:r w:rsidRPr="006D399E">
              <w:rPr>
                <w:sz w:val="20"/>
                <w:szCs w:val="20"/>
              </w:rPr>
              <w:t>OBJXXXX</w:t>
            </w:r>
          </w:p>
        </w:tc>
        <w:tc>
          <w:tcPr>
            <w:tcW w:w="6830" w:type="dxa"/>
          </w:tcPr>
          <w:p w14:paraId="15DA7F58" w14:textId="1C4A5084" w:rsidR="00250E51" w:rsidRPr="006D399E" w:rsidRDefault="00250E51" w:rsidP="00B77A38">
            <w:pPr>
              <w:rPr>
                <w:sz w:val="20"/>
                <w:szCs w:val="20"/>
              </w:rPr>
            </w:pPr>
            <w:r w:rsidRPr="006D399E">
              <w:rPr>
                <w:sz w:val="20"/>
                <w:szCs w:val="20"/>
              </w:rPr>
              <w:t>Objective</w:t>
            </w:r>
          </w:p>
        </w:tc>
      </w:tr>
    </w:tbl>
    <w:p w14:paraId="0B2E3F41" w14:textId="77777777" w:rsidR="00574898" w:rsidRDefault="00574898" w:rsidP="00B77A38"/>
    <w:p w14:paraId="268D2B67" w14:textId="77777777" w:rsidR="00067DA5" w:rsidRDefault="00067DA5" w:rsidP="00B77A38"/>
    <w:p w14:paraId="10C6DC92" w14:textId="77777777" w:rsidR="00067DA5" w:rsidRDefault="00067DA5" w:rsidP="00FC64C0">
      <w:pPr>
        <w:pStyle w:val="Heading2"/>
      </w:pPr>
      <w:r>
        <w:t>Acronyms</w:t>
      </w:r>
    </w:p>
    <w:p w14:paraId="1926D832" w14:textId="77777777" w:rsidR="00556ED4" w:rsidRPr="00556ED4" w:rsidRDefault="00556ED4" w:rsidP="00556ED4"/>
    <w:p w14:paraId="43C5F601" w14:textId="44092DF2" w:rsidR="005A13A5" w:rsidRDefault="005A13A5" w:rsidP="005A13A5">
      <w:pPr>
        <w:pStyle w:val="Caption"/>
        <w:keepNext/>
      </w:pPr>
      <w:r>
        <w:t xml:space="preserve">Table </w:t>
      </w:r>
      <w:r w:rsidR="00524B33">
        <w:fldChar w:fldCharType="begin"/>
      </w:r>
      <w:r w:rsidR="00524B33">
        <w:instrText xml:space="preserve"> SEQ Table \* ARABIC </w:instrText>
      </w:r>
      <w:r w:rsidR="00524B33">
        <w:fldChar w:fldCharType="separate"/>
      </w:r>
      <w:r w:rsidR="00036887">
        <w:rPr>
          <w:noProof/>
        </w:rPr>
        <w:t>4</w:t>
      </w:r>
      <w:r w:rsidR="00524B33">
        <w:rPr>
          <w:noProof/>
        </w:rPr>
        <w:fldChar w:fldCharType="end"/>
      </w:r>
      <w:r>
        <w:t>. Acronyms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067DA5" w:rsidRPr="006D399E" w14:paraId="13687543" w14:textId="77777777" w:rsidTr="00FC64C0">
        <w:tc>
          <w:tcPr>
            <w:tcW w:w="2520" w:type="dxa"/>
            <w:shd w:val="clear" w:color="auto" w:fill="D9D9D9" w:themeFill="background1" w:themeFillShade="D9"/>
          </w:tcPr>
          <w:p w14:paraId="380891D3" w14:textId="77777777" w:rsidR="00067DA5" w:rsidRPr="006D399E" w:rsidRDefault="00067DA5" w:rsidP="00B77A38">
            <w:pPr>
              <w:rPr>
                <w:b/>
                <w:bCs/>
                <w:sz w:val="20"/>
                <w:szCs w:val="20"/>
              </w:rPr>
            </w:pPr>
            <w:r w:rsidRPr="006D399E">
              <w:rPr>
                <w:b/>
                <w:bCs/>
                <w:sz w:val="20"/>
                <w:szCs w:val="20"/>
              </w:rPr>
              <w:t>Acronym</w:t>
            </w:r>
          </w:p>
        </w:tc>
        <w:tc>
          <w:tcPr>
            <w:tcW w:w="6830" w:type="dxa"/>
            <w:shd w:val="clear" w:color="auto" w:fill="D9D9D9" w:themeFill="background1" w:themeFillShade="D9"/>
          </w:tcPr>
          <w:p w14:paraId="3BCF1BC0" w14:textId="77777777" w:rsidR="00067DA5" w:rsidRPr="006D399E" w:rsidRDefault="00067DA5" w:rsidP="00B77A38">
            <w:pPr>
              <w:rPr>
                <w:b/>
                <w:bCs/>
                <w:sz w:val="20"/>
                <w:szCs w:val="20"/>
              </w:rPr>
            </w:pPr>
            <w:r w:rsidRPr="006D399E">
              <w:rPr>
                <w:b/>
                <w:bCs/>
                <w:sz w:val="20"/>
                <w:szCs w:val="20"/>
              </w:rPr>
              <w:t>Description</w:t>
            </w:r>
          </w:p>
        </w:tc>
      </w:tr>
      <w:tr w:rsidR="00067DA5" w:rsidRPr="006D399E" w14:paraId="2D9A3E99" w14:textId="77777777" w:rsidTr="00FC64C0">
        <w:tc>
          <w:tcPr>
            <w:tcW w:w="2520" w:type="dxa"/>
          </w:tcPr>
          <w:p w14:paraId="29673D05" w14:textId="77777777" w:rsidR="00067DA5" w:rsidRPr="006D399E" w:rsidRDefault="00067DA5" w:rsidP="00B77A38">
            <w:pPr>
              <w:rPr>
                <w:sz w:val="20"/>
                <w:szCs w:val="20"/>
              </w:rPr>
            </w:pPr>
            <w:r w:rsidRPr="006D399E">
              <w:rPr>
                <w:sz w:val="20"/>
                <w:szCs w:val="20"/>
              </w:rPr>
              <w:t>INCOSE</w:t>
            </w:r>
          </w:p>
        </w:tc>
        <w:tc>
          <w:tcPr>
            <w:tcW w:w="6830" w:type="dxa"/>
          </w:tcPr>
          <w:p w14:paraId="789CACB3" w14:textId="764B24E2" w:rsidR="00067DA5" w:rsidRPr="006D399E" w:rsidRDefault="00925996" w:rsidP="00B77A38">
            <w:pPr>
              <w:rPr>
                <w:sz w:val="20"/>
                <w:szCs w:val="20"/>
              </w:rPr>
            </w:pPr>
            <w:r w:rsidRPr="00925996">
              <w:rPr>
                <w:sz w:val="20"/>
                <w:szCs w:val="20"/>
              </w:rPr>
              <w:t>International Council on Systems Engineering</w:t>
            </w:r>
          </w:p>
        </w:tc>
      </w:tr>
      <w:tr w:rsidR="00067DA5" w:rsidRPr="006D399E" w14:paraId="6BD0BCA0" w14:textId="77777777" w:rsidTr="00FC64C0">
        <w:tc>
          <w:tcPr>
            <w:tcW w:w="2520" w:type="dxa"/>
          </w:tcPr>
          <w:p w14:paraId="116038E5" w14:textId="77777777" w:rsidR="00067DA5" w:rsidRPr="006D399E" w:rsidRDefault="00067DA5" w:rsidP="00B77A38">
            <w:pPr>
              <w:rPr>
                <w:sz w:val="20"/>
                <w:szCs w:val="20"/>
              </w:rPr>
            </w:pPr>
            <w:r w:rsidRPr="006D399E">
              <w:rPr>
                <w:sz w:val="20"/>
                <w:szCs w:val="20"/>
              </w:rPr>
              <w:t>FDA</w:t>
            </w:r>
          </w:p>
        </w:tc>
        <w:tc>
          <w:tcPr>
            <w:tcW w:w="6830" w:type="dxa"/>
          </w:tcPr>
          <w:p w14:paraId="33735D58" w14:textId="3434FE1A" w:rsidR="00067DA5" w:rsidRPr="006D399E" w:rsidRDefault="009832A2" w:rsidP="00B77A38">
            <w:pPr>
              <w:rPr>
                <w:sz w:val="20"/>
                <w:szCs w:val="20"/>
              </w:rPr>
            </w:pPr>
            <w:r w:rsidRPr="009832A2">
              <w:rPr>
                <w:sz w:val="20"/>
                <w:szCs w:val="20"/>
              </w:rPr>
              <w:t>United States Food and Drug Administration</w:t>
            </w:r>
          </w:p>
        </w:tc>
      </w:tr>
      <w:tr w:rsidR="00067DA5" w:rsidRPr="006D399E" w14:paraId="3A59155E" w14:textId="77777777" w:rsidTr="00FC64C0">
        <w:tc>
          <w:tcPr>
            <w:tcW w:w="2520" w:type="dxa"/>
          </w:tcPr>
          <w:p w14:paraId="41E14727" w14:textId="77777777" w:rsidR="00067DA5" w:rsidRPr="006D399E" w:rsidRDefault="00067DA5" w:rsidP="00B77A38">
            <w:pPr>
              <w:rPr>
                <w:sz w:val="20"/>
                <w:szCs w:val="20"/>
              </w:rPr>
            </w:pPr>
            <w:r w:rsidRPr="006D399E">
              <w:rPr>
                <w:sz w:val="20"/>
                <w:szCs w:val="20"/>
              </w:rPr>
              <w:t>AAMI</w:t>
            </w:r>
          </w:p>
        </w:tc>
        <w:tc>
          <w:tcPr>
            <w:tcW w:w="6830" w:type="dxa"/>
          </w:tcPr>
          <w:p w14:paraId="7A7374E9" w14:textId="4D779445" w:rsidR="00067DA5" w:rsidRPr="006D399E" w:rsidRDefault="009832A2" w:rsidP="00B77A38">
            <w:pPr>
              <w:rPr>
                <w:sz w:val="20"/>
                <w:szCs w:val="20"/>
              </w:rPr>
            </w:pPr>
            <w:r w:rsidRPr="009832A2">
              <w:rPr>
                <w:sz w:val="20"/>
                <w:szCs w:val="20"/>
              </w:rPr>
              <w:t>Association for the Advancement of Medical Instrumentation</w:t>
            </w:r>
          </w:p>
        </w:tc>
      </w:tr>
      <w:tr w:rsidR="00067DA5" w:rsidRPr="006D399E" w14:paraId="71DB2342" w14:textId="77777777" w:rsidTr="00FC64C0">
        <w:tc>
          <w:tcPr>
            <w:tcW w:w="2520" w:type="dxa"/>
          </w:tcPr>
          <w:p w14:paraId="06958168" w14:textId="77777777" w:rsidR="00067DA5" w:rsidRPr="006D399E" w:rsidRDefault="00067DA5" w:rsidP="00B77A38">
            <w:pPr>
              <w:rPr>
                <w:sz w:val="20"/>
                <w:szCs w:val="20"/>
              </w:rPr>
            </w:pPr>
            <w:r w:rsidRPr="006D399E">
              <w:rPr>
                <w:sz w:val="20"/>
                <w:szCs w:val="20"/>
              </w:rPr>
              <w:t>SERC</w:t>
            </w:r>
          </w:p>
        </w:tc>
        <w:tc>
          <w:tcPr>
            <w:tcW w:w="6830" w:type="dxa"/>
          </w:tcPr>
          <w:p w14:paraId="3092267C" w14:textId="51C95702" w:rsidR="00067DA5" w:rsidRPr="006D399E" w:rsidRDefault="00E53C79" w:rsidP="00B77A38">
            <w:pPr>
              <w:rPr>
                <w:sz w:val="20"/>
                <w:szCs w:val="20"/>
              </w:rPr>
            </w:pPr>
            <w:r w:rsidRPr="00E53C79">
              <w:rPr>
                <w:sz w:val="20"/>
                <w:szCs w:val="20"/>
              </w:rPr>
              <w:t>Systems Engineering Research Center</w:t>
            </w:r>
          </w:p>
        </w:tc>
      </w:tr>
      <w:tr w:rsidR="00456153" w:rsidRPr="006D399E" w14:paraId="1C195595" w14:textId="77777777" w:rsidTr="00FC64C0">
        <w:tc>
          <w:tcPr>
            <w:tcW w:w="2520" w:type="dxa"/>
          </w:tcPr>
          <w:p w14:paraId="5D5021FF" w14:textId="6D4DCCD2" w:rsidR="00456153" w:rsidRPr="006D399E" w:rsidRDefault="00456153" w:rsidP="00B77A38">
            <w:pPr>
              <w:rPr>
                <w:sz w:val="20"/>
                <w:szCs w:val="20"/>
              </w:rPr>
            </w:pPr>
            <w:r w:rsidRPr="006D399E">
              <w:rPr>
                <w:sz w:val="20"/>
                <w:szCs w:val="20"/>
              </w:rPr>
              <w:t>FMEA</w:t>
            </w:r>
          </w:p>
        </w:tc>
        <w:tc>
          <w:tcPr>
            <w:tcW w:w="6830" w:type="dxa"/>
          </w:tcPr>
          <w:p w14:paraId="66350BFA" w14:textId="64CAA524" w:rsidR="00456153" w:rsidRPr="006D399E" w:rsidRDefault="00E53C79" w:rsidP="00B77A38">
            <w:pPr>
              <w:rPr>
                <w:sz w:val="20"/>
                <w:szCs w:val="20"/>
              </w:rPr>
            </w:pPr>
            <w:r w:rsidRPr="00E53C79">
              <w:rPr>
                <w:sz w:val="20"/>
                <w:szCs w:val="20"/>
              </w:rPr>
              <w:t>Failure Mode and Effects Analysis</w:t>
            </w:r>
          </w:p>
        </w:tc>
      </w:tr>
      <w:tr w:rsidR="00502ED5" w:rsidRPr="006D399E" w14:paraId="2464A919" w14:textId="77777777" w:rsidTr="00FC64C0">
        <w:tc>
          <w:tcPr>
            <w:tcW w:w="2520" w:type="dxa"/>
          </w:tcPr>
          <w:p w14:paraId="1C24FEC4" w14:textId="0E880BAF" w:rsidR="00502ED5" w:rsidRPr="006D399E" w:rsidRDefault="00502ED5" w:rsidP="00B77A38">
            <w:pPr>
              <w:rPr>
                <w:sz w:val="20"/>
                <w:szCs w:val="20"/>
              </w:rPr>
            </w:pPr>
            <w:r w:rsidRPr="00502ED5">
              <w:rPr>
                <w:sz w:val="20"/>
                <w:szCs w:val="20"/>
              </w:rPr>
              <w:t>I</w:t>
            </w:r>
            <w:r w:rsidR="006B455B">
              <w:rPr>
                <w:sz w:val="20"/>
                <w:szCs w:val="20"/>
              </w:rPr>
              <w:t>EC</w:t>
            </w:r>
            <w:r w:rsidRPr="00502ED5">
              <w:rPr>
                <w:sz w:val="20"/>
                <w:szCs w:val="20"/>
              </w:rPr>
              <w:t xml:space="preserve"> 13485</w:t>
            </w:r>
          </w:p>
        </w:tc>
        <w:tc>
          <w:tcPr>
            <w:tcW w:w="6830" w:type="dxa"/>
          </w:tcPr>
          <w:p w14:paraId="524E6424" w14:textId="280B143D" w:rsidR="00502ED5" w:rsidRPr="006D399E" w:rsidRDefault="00934B00" w:rsidP="00B77A38">
            <w:pPr>
              <w:rPr>
                <w:sz w:val="20"/>
                <w:szCs w:val="20"/>
              </w:rPr>
            </w:pPr>
            <w:r w:rsidRPr="00934B00">
              <w:rPr>
                <w:sz w:val="20"/>
                <w:szCs w:val="20"/>
              </w:rPr>
              <w:t>Medical devices — Quality management systems — Requirements for regulatory purposes</w:t>
            </w:r>
          </w:p>
        </w:tc>
      </w:tr>
      <w:tr w:rsidR="006B455B" w:rsidRPr="006D399E" w14:paraId="33F8EA53" w14:textId="77777777" w:rsidTr="00FC64C0">
        <w:tc>
          <w:tcPr>
            <w:tcW w:w="2520" w:type="dxa"/>
          </w:tcPr>
          <w:p w14:paraId="1A9FEFF9" w14:textId="7076E365" w:rsidR="006B455B" w:rsidRPr="00502ED5" w:rsidRDefault="006B455B" w:rsidP="00B77A38">
            <w:pPr>
              <w:rPr>
                <w:sz w:val="20"/>
                <w:szCs w:val="20"/>
              </w:rPr>
            </w:pPr>
            <w:r>
              <w:rPr>
                <w:sz w:val="20"/>
                <w:szCs w:val="20"/>
              </w:rPr>
              <w:t>IEC 15288</w:t>
            </w:r>
          </w:p>
        </w:tc>
        <w:tc>
          <w:tcPr>
            <w:tcW w:w="6830" w:type="dxa"/>
          </w:tcPr>
          <w:p w14:paraId="04C5D13E" w14:textId="2FA29FC6" w:rsidR="006B455B" w:rsidRPr="006D399E" w:rsidRDefault="00D97E8B" w:rsidP="00B77A38">
            <w:pPr>
              <w:rPr>
                <w:sz w:val="20"/>
                <w:szCs w:val="20"/>
              </w:rPr>
            </w:pPr>
            <w:r w:rsidRPr="00D97E8B">
              <w:rPr>
                <w:sz w:val="20"/>
                <w:szCs w:val="20"/>
              </w:rPr>
              <w:t>Systems and software engineering — System life cycle processes</w:t>
            </w:r>
          </w:p>
        </w:tc>
      </w:tr>
    </w:tbl>
    <w:p w14:paraId="6B89D6DE" w14:textId="77777777" w:rsidR="00152F84" w:rsidRPr="009A2F05" w:rsidRDefault="00152F84" w:rsidP="00B77A38"/>
    <w:sectPr w:rsidR="00152F84" w:rsidRPr="009A2F05" w:rsidSect="00D24D0E">
      <w:headerReference w:type="even" r:id="rId35"/>
      <w:headerReference w:type="default" r:id="rId36"/>
      <w:footerReference w:type="default" r:id="rId37"/>
      <w:pgSz w:w="12240" w:h="15840" w:code="1"/>
      <w:pgMar w:top="1440" w:right="1440" w:bottom="1440" w:left="1440" w:header="144" w:footer="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olorzano Zeledon, Esteban" w:date="2023-10-03T09:28:00Z" w:initials="SZE">
    <w:p w14:paraId="19CA35BE" w14:textId="77777777" w:rsidR="004B3A80" w:rsidRDefault="00A9051C">
      <w:pPr>
        <w:pStyle w:val="CommentText"/>
      </w:pPr>
      <w:r>
        <w:rPr>
          <w:rStyle w:val="CommentReference"/>
        </w:rPr>
        <w:annotationRef/>
      </w:r>
      <w:r w:rsidR="004B3A80">
        <w:t>Problem:</w:t>
      </w:r>
    </w:p>
    <w:p w14:paraId="7D7C7031" w14:textId="77777777" w:rsidR="004B3A80" w:rsidRDefault="004B3A80">
      <w:pPr>
        <w:pStyle w:val="CommentText"/>
      </w:pPr>
    </w:p>
    <w:p w14:paraId="29E91485" w14:textId="77777777" w:rsidR="004B3A80" w:rsidRDefault="004B3A80">
      <w:pPr>
        <w:pStyle w:val="CommentText"/>
      </w:pPr>
      <w:r>
        <w:t xml:space="preserve">1.Getting people to thinking to the adequate </w:t>
      </w:r>
    </w:p>
    <w:p w14:paraId="6DC4EA96" w14:textId="77777777" w:rsidR="004B3A80" w:rsidRDefault="004B3A80">
      <w:pPr>
        <w:pStyle w:val="CommentText"/>
      </w:pPr>
      <w:r>
        <w:t>Architecture,</w:t>
      </w:r>
    </w:p>
    <w:p w14:paraId="36686624" w14:textId="77777777" w:rsidR="004B3A80" w:rsidRDefault="004B3A80">
      <w:pPr>
        <w:pStyle w:val="CommentText"/>
      </w:pPr>
      <w:r>
        <w:t>Safety,</w:t>
      </w:r>
    </w:p>
    <w:p w14:paraId="5E235169" w14:textId="77777777" w:rsidR="004B3A80" w:rsidRDefault="004B3A80">
      <w:pPr>
        <w:pStyle w:val="CommentText"/>
      </w:pPr>
      <w:r>
        <w:t>User needs,</w:t>
      </w:r>
    </w:p>
    <w:p w14:paraId="0BF71D49" w14:textId="77777777" w:rsidR="004B3A80" w:rsidRDefault="004B3A80">
      <w:pPr>
        <w:pStyle w:val="CommentText"/>
      </w:pPr>
      <w:r>
        <w:t>Usability</w:t>
      </w:r>
    </w:p>
    <w:p w14:paraId="222B41D4" w14:textId="77777777" w:rsidR="004B3A80" w:rsidRDefault="004B3A80">
      <w:pPr>
        <w:pStyle w:val="CommentText"/>
      </w:pPr>
    </w:p>
    <w:p w14:paraId="7089205A" w14:textId="77777777" w:rsidR="004B3A80" w:rsidRDefault="004B3A80">
      <w:pPr>
        <w:pStyle w:val="CommentText"/>
      </w:pPr>
    </w:p>
    <w:p w14:paraId="57AB21B1" w14:textId="77777777" w:rsidR="004B3A80" w:rsidRDefault="004B3A80">
      <w:pPr>
        <w:pStyle w:val="CommentText"/>
      </w:pPr>
    </w:p>
    <w:p w14:paraId="5B386D06" w14:textId="77777777" w:rsidR="004B3A80" w:rsidRDefault="004B3A80">
      <w:pPr>
        <w:pStyle w:val="CommentText"/>
      </w:pPr>
      <w:r>
        <w:t xml:space="preserve">Large medical device companies acquire startups. The startups manage technology, regulatory, reimbursement, and market risks. Startups may not uniformly address system engineering concerns. The acquiring company usually needs to identify and address gaps in systems thinking in acquired companies. </w:t>
      </w:r>
    </w:p>
    <w:p w14:paraId="1EBB6456" w14:textId="77777777" w:rsidR="004B3A80" w:rsidRDefault="004B3A80">
      <w:pPr>
        <w:pStyle w:val="CommentText"/>
      </w:pPr>
    </w:p>
    <w:p w14:paraId="1604F2F7" w14:textId="77777777" w:rsidR="004B3A80" w:rsidRDefault="004B3A80">
      <w:pPr>
        <w:pStyle w:val="CommentText"/>
      </w:pPr>
      <w:r>
        <w:t>The problem: identify a structured process for identifying the key aspects of system engineering that are higher priority. Note: time is constraint!</w:t>
      </w:r>
    </w:p>
    <w:p w14:paraId="56E9984A" w14:textId="77777777" w:rsidR="004B3A80" w:rsidRDefault="004B3A80">
      <w:pPr>
        <w:pStyle w:val="CommentText"/>
      </w:pPr>
    </w:p>
    <w:p w14:paraId="5A842F50" w14:textId="77777777" w:rsidR="004B3A80" w:rsidRDefault="004B3A80">
      <w:pPr>
        <w:pStyle w:val="CommentText"/>
      </w:pPr>
      <w:r>
        <w:t xml:space="preserve">Knowledge gaps. technology gaps, ability to manufacture product, regulatory, safety concerns, etc. </w:t>
      </w:r>
    </w:p>
    <w:p w14:paraId="1C180780" w14:textId="77777777" w:rsidR="004B3A80" w:rsidRDefault="004B3A80">
      <w:pPr>
        <w:pStyle w:val="CommentText"/>
      </w:pPr>
    </w:p>
    <w:p w14:paraId="60E48181" w14:textId="77777777" w:rsidR="004B3A80" w:rsidRDefault="004B3A80">
      <w:pPr>
        <w:pStyle w:val="CommentText"/>
      </w:pPr>
      <w:r>
        <w:t>Specific selling points:</w:t>
      </w:r>
    </w:p>
    <w:p w14:paraId="3949210F" w14:textId="77777777" w:rsidR="004B3A80" w:rsidRDefault="004B3A80">
      <w:pPr>
        <w:pStyle w:val="CommentText"/>
      </w:pPr>
    </w:p>
    <w:p w14:paraId="45860534" w14:textId="77777777" w:rsidR="004B3A80" w:rsidRDefault="004B3A80">
      <w:pPr>
        <w:pStyle w:val="CommentText"/>
      </w:pPr>
      <w:r>
        <w:t xml:space="preserve">1. Systems engineering challenges: </w:t>
      </w:r>
    </w:p>
    <w:p w14:paraId="4182840B" w14:textId="77777777" w:rsidR="004B3A80" w:rsidRDefault="004B3A80">
      <w:pPr>
        <w:pStyle w:val="CommentText"/>
      </w:pPr>
    </w:p>
    <w:p w14:paraId="47105FE7" w14:textId="77777777" w:rsidR="004B3A80" w:rsidRDefault="004B3A80">
      <w:pPr>
        <w:pStyle w:val="CommentText"/>
      </w:pPr>
      <w:r>
        <w:t>safety constraints that need to be meet with an user interaction.</w:t>
      </w:r>
    </w:p>
    <w:p w14:paraId="5A3C0CD0" w14:textId="77777777" w:rsidR="004B3A80" w:rsidRDefault="004B3A80">
      <w:pPr>
        <w:pStyle w:val="CommentText"/>
      </w:pPr>
    </w:p>
    <w:p w14:paraId="4CC476FB" w14:textId="77777777" w:rsidR="004B3A80" w:rsidRDefault="004B3A80">
      <w:pPr>
        <w:pStyle w:val="CommentText"/>
      </w:pPr>
      <w:r>
        <w:t>Not good enough for the components to be reliable, the user needs to be able to accomplish the job. How well they did it, feedback real-time to the user to prevent redo (procedure redo)</w:t>
      </w:r>
    </w:p>
    <w:p w14:paraId="281558D9" w14:textId="77777777" w:rsidR="004B3A80" w:rsidRDefault="004B3A80">
      <w:pPr>
        <w:pStyle w:val="CommentText"/>
      </w:pPr>
    </w:p>
    <w:p w14:paraId="55FE3241" w14:textId="77777777" w:rsidR="004B3A80" w:rsidRDefault="004B3A80">
      <w:pPr>
        <w:pStyle w:val="CommentText"/>
      </w:pPr>
      <w:r>
        <w:t>Importance of procedure duration to reduce patient damage.</w:t>
      </w:r>
    </w:p>
    <w:p w14:paraId="13DAD503" w14:textId="77777777" w:rsidR="004B3A80" w:rsidRDefault="004B3A80">
      <w:pPr>
        <w:pStyle w:val="CommentText"/>
      </w:pPr>
    </w:p>
    <w:p w14:paraId="4D2A8F0F" w14:textId="77777777" w:rsidR="004B3A80" w:rsidRDefault="004B3A80">
      <w:pPr>
        <w:pStyle w:val="CommentText"/>
      </w:pPr>
      <w:r>
        <w:t>Overhead, procedure urgency, time to perform procedure, confirmation setup (performance zone).</w:t>
      </w:r>
    </w:p>
    <w:p w14:paraId="74BF0A6A" w14:textId="77777777" w:rsidR="004B3A80" w:rsidRDefault="004B3A80">
      <w:pPr>
        <w:pStyle w:val="CommentText"/>
      </w:pPr>
    </w:p>
    <w:p w14:paraId="5FFF67C9" w14:textId="77777777" w:rsidR="004B3A80" w:rsidRDefault="004B3A80">
      <w:pPr>
        <w:pStyle w:val="CommentText"/>
      </w:pPr>
      <w:r>
        <w:t>Stakeholders on setting the guard rails on what is acceptable. How to go about that in the user needs and risk management.</w:t>
      </w:r>
    </w:p>
    <w:p w14:paraId="643D7DC8" w14:textId="77777777" w:rsidR="004B3A80" w:rsidRDefault="004B3A80">
      <w:pPr>
        <w:pStyle w:val="CommentText"/>
      </w:pPr>
      <w:r>
        <w:t>Issues with "departmental thinking" conflicts with safety thinking. Negotiation with clinical experts, stakeholders.</w:t>
      </w:r>
    </w:p>
    <w:p w14:paraId="260F53D9" w14:textId="77777777" w:rsidR="004B3A80" w:rsidRDefault="004B3A80">
      <w:pPr>
        <w:pStyle w:val="CommentText"/>
      </w:pPr>
    </w:p>
    <w:p w14:paraId="35107EC7" w14:textId="77777777" w:rsidR="004B3A80" w:rsidRDefault="004B3A80">
      <w:pPr>
        <w:pStyle w:val="CommentText"/>
      </w:pPr>
      <w:r>
        <w:t>Efficiency con conflict with understanding during stakeholders needs elicitation.</w:t>
      </w:r>
    </w:p>
    <w:p w14:paraId="54DC750E" w14:textId="77777777" w:rsidR="004B3A80" w:rsidRDefault="004B3A80">
      <w:pPr>
        <w:pStyle w:val="CommentText"/>
      </w:pPr>
    </w:p>
    <w:p w14:paraId="28836EFB" w14:textId="77777777" w:rsidR="004B3A80" w:rsidRDefault="004B3A80">
      <w:pPr>
        <w:pStyle w:val="CommentText"/>
      </w:pPr>
      <w:r>
        <w:t>Systems don’t make systems, people make systems, agreements.</w:t>
      </w:r>
    </w:p>
    <w:p w14:paraId="5545654E" w14:textId="77777777" w:rsidR="004B3A80" w:rsidRDefault="004B3A80">
      <w:pPr>
        <w:pStyle w:val="CommentText"/>
      </w:pPr>
    </w:p>
    <w:p w14:paraId="624C3E2C" w14:textId="77777777" w:rsidR="004B3A80" w:rsidRDefault="004B3A80">
      <w:pPr>
        <w:pStyle w:val="CommentText"/>
      </w:pPr>
      <w:r>
        <w:t>Medical systems impact more people than many other products.</w:t>
      </w:r>
    </w:p>
    <w:p w14:paraId="21F9F9D9" w14:textId="77777777" w:rsidR="004B3A80" w:rsidRDefault="004B3A80">
      <w:pPr>
        <w:pStyle w:val="CommentText"/>
      </w:pPr>
    </w:p>
    <w:p w14:paraId="499E30E6" w14:textId="77777777" w:rsidR="004B3A80" w:rsidRDefault="004B3A80" w:rsidP="00524B33">
      <w:pPr>
        <w:pStyle w:val="CommentText"/>
      </w:pPr>
      <w:r>
        <w:t>Medical devices are gifts to humanity: life that is being improved and given.</w:t>
      </w:r>
    </w:p>
  </w:comment>
  <w:comment w:id="3" w:author="Solorzano Zeledon, Esteban" w:date="2023-09-27T10:50:00Z" w:initials="SZE">
    <w:p w14:paraId="59967A29" w14:textId="35E91397" w:rsidR="00701434" w:rsidRDefault="00701434" w:rsidP="00524B33">
      <w:pPr>
        <w:pStyle w:val="CommentText"/>
      </w:pPr>
      <w:r>
        <w:rPr>
          <w:rStyle w:val="CommentReference"/>
        </w:rPr>
        <w:annotationRef/>
      </w:r>
      <w:r>
        <w:t>There could be a risk of diluting book content</w:t>
      </w:r>
    </w:p>
  </w:comment>
  <w:comment w:id="4" w:author="Solorzano Zeledon, Esteban" w:date="2023-09-27T10:51:00Z" w:initials="SZE">
    <w:p w14:paraId="47F63E51" w14:textId="77777777" w:rsidR="00171C1A" w:rsidRDefault="00171C1A" w:rsidP="00524B33">
      <w:pPr>
        <w:pStyle w:val="CommentText"/>
      </w:pPr>
      <w:r>
        <w:rPr>
          <w:rStyle w:val="CommentReference"/>
        </w:rPr>
        <w:annotationRef/>
      </w:r>
      <w:r>
        <w:t>Examples would be requirements flow down, traceability, V&amp;V.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99E30E6" w15:done="0"/>
  <w15:commentEx w15:paraId="59967A29" w15:done="0"/>
  <w15:commentEx w15:paraId="47F63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8C65D23" w16cex:dateUtc="2023-10-03T14:28:00Z"/>
  <w16cex:commentExtensible w16cex:durableId="28BE8759" w16cex:dateUtc="2023-09-27T15:50:00Z"/>
  <w16cex:commentExtensible w16cex:durableId="28BE87AB" w16cex:dateUtc="2023-09-2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99E30E6" w16cid:durableId="28C65D23"/>
  <w16cid:commentId w16cid:paraId="59967A29" w16cid:durableId="28BE8759"/>
  <w16cid:commentId w16cid:paraId="47F63E51" w16cid:durableId="28BE8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09C3E" w14:textId="77777777" w:rsidR="007D2AAC" w:rsidRDefault="007D2AAC" w:rsidP="00B77A38">
      <w:r>
        <w:separator/>
      </w:r>
    </w:p>
  </w:endnote>
  <w:endnote w:type="continuationSeparator" w:id="0">
    <w:p w14:paraId="74B4A43A" w14:textId="77777777" w:rsidR="007D2AAC" w:rsidRDefault="007D2AAC" w:rsidP="00B77A38">
      <w:r>
        <w:continuationSeparator/>
      </w:r>
    </w:p>
  </w:endnote>
  <w:endnote w:type="continuationNotice" w:id="1">
    <w:p w14:paraId="0158EBF2" w14:textId="77777777" w:rsidR="007D2AAC" w:rsidRDefault="007D2A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33A66C2-1C9A-4E51-B2F8-8FBF45A86039}"/>
    <w:embedBold r:id="rId2" w:fontKey="{58272451-8808-4548-9CB2-05793EEA03FC}"/>
    <w:embedItalic r:id="rId3" w:fontKey="{D3079B37-F93A-46B1-A8FB-EC3B21353CA1}"/>
  </w:font>
  <w:font w:name="Symbol">
    <w:panose1 w:val="05050102010706020507"/>
    <w:charset w:val="02"/>
    <w:family w:val="roman"/>
    <w:pitch w:val="variable"/>
    <w:sig w:usb0="00000000" w:usb1="10000000" w:usb2="00000000" w:usb3="00000000" w:csb0="80000000" w:csb1="00000000"/>
    <w:embedRegular r:id="rId4" w:fontKey="{AF1F0C99-FA4B-4665-B585-B9429B629421}"/>
  </w:font>
  <w:font w:name="Courier New">
    <w:panose1 w:val="02070309020205020404"/>
    <w:charset w:val="00"/>
    <w:family w:val="modern"/>
    <w:pitch w:val="fixed"/>
    <w:sig w:usb0="E0002EFF" w:usb1="C0007843" w:usb2="00000009" w:usb3="00000000" w:csb0="000001FF" w:csb1="00000000"/>
    <w:embedRegular r:id="rId5" w:fontKey="{CB954EE9-C920-4D0F-9329-07E5D6BBD88C}"/>
  </w:font>
  <w:font w:name="Wingdings">
    <w:panose1 w:val="05000000000000000000"/>
    <w:charset w:val="02"/>
    <w:family w:val="auto"/>
    <w:pitch w:val="variable"/>
    <w:sig w:usb0="00000000" w:usb1="10000000" w:usb2="00000000" w:usb3="00000000" w:csb0="80000000" w:csb1="00000000"/>
    <w:embedRegular r:id="rId6" w:fontKey="{E5848931-BCC5-459E-A218-58C27373BB87}"/>
  </w:font>
  <w:font w:name="IBM Plex Sans">
    <w:charset w:val="00"/>
    <w:family w:val="swiss"/>
    <w:pitch w:val="variable"/>
    <w:sig w:usb0="A00002EF" w:usb1="5000207B" w:usb2="00000000" w:usb3="00000000" w:csb0="0000019F" w:csb1="00000000"/>
    <w:embedRegular r:id="rId7" w:fontKey="{4C6B02BE-E9F3-4F83-9C96-40D661D25BB6}"/>
    <w:embedBold r:id="rId8" w:fontKey="{375E86DC-39A3-4A2A-AECD-B394E1D338E8}"/>
    <w:embedItalic r:id="rId9" w:fontKey="{6C752AE5-CB1C-4223-B945-4D60A9A38718}"/>
  </w:font>
  <w:font w:name="Saira Condensed Condensed Mediu">
    <w:altName w:val="Calibri"/>
    <w:charset w:val="4D"/>
    <w:family w:val="auto"/>
    <w:pitch w:val="variable"/>
    <w:sig w:usb0="A00000FF" w:usb1="500020FB" w:usb2="00000000" w:usb3="00000000" w:csb0="00000193" w:csb1="00000000"/>
  </w:font>
  <w:font w:name="Cambria">
    <w:panose1 w:val="02040503050406030204"/>
    <w:charset w:val="00"/>
    <w:family w:val="roman"/>
    <w:pitch w:val="variable"/>
    <w:sig w:usb0="E00006FF" w:usb1="420024FF" w:usb2="02000000" w:usb3="00000000" w:csb0="0000019F" w:csb1="00000000"/>
    <w:embedRegular r:id="rId10" w:fontKey="{89227E64-BBE1-4C51-A413-DC9D0DEE50B8}"/>
    <w:embedBold r:id="rId11" w:fontKey="{269D8566-0A1F-47B5-A5AD-7EBC44622865}"/>
    <w:embedItalic r:id="rId12" w:fontKey="{35596BCC-9B04-4E45-916E-BD335779A785}"/>
  </w:font>
  <w:font w:name="MS Gothic">
    <w:altName w:val="ＭＳ ゴシック"/>
    <w:panose1 w:val="020B0609070205080204"/>
    <w:charset w:val="80"/>
    <w:family w:val="modern"/>
    <w:pitch w:val="fixed"/>
    <w:sig w:usb0="E00002FF" w:usb1="6AC7FDFB" w:usb2="08000012" w:usb3="00000000" w:csb0="0002009F" w:csb1="00000000"/>
  </w:font>
  <w:font w:name="Saira Condensed Condensed Light">
    <w:altName w:val="﷽﷽﷽﷽﷽﷽﷽﷽ndensed Condensed Light"/>
    <w:charset w:val="4D"/>
    <w:family w:val="auto"/>
    <w:pitch w:val="variable"/>
    <w:sig w:usb0="A00000FF" w:usb1="500020FB" w:usb2="00000000" w:usb3="00000000" w:csb0="00000193" w:csb1="00000000"/>
  </w:font>
  <w:font w:name="Garamond">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embedRegular r:id="rId13" w:fontKey="{0734436E-B58D-4B9A-AE22-D55A565BD20C}"/>
  </w:font>
  <w:font w:name="Arial">
    <w:panose1 w:val="020B0604020202020204"/>
    <w:charset w:val="00"/>
    <w:family w:val="swiss"/>
    <w:pitch w:val="variable"/>
    <w:sig w:usb0="E0002EFF" w:usb1="C000785B" w:usb2="00000009" w:usb3="00000000" w:csb0="000001FF" w:csb1="00000000"/>
    <w:embedRegular r:id="rId14" w:fontKey="{4582D0A9-516E-4389-84B5-F4071019C2B7}"/>
    <w:embedBold r:id="rId15" w:fontKey="{4EAD8459-4241-4802-8438-7A89A7827178}"/>
    <w:embedItalic r:id="rId16" w:fontKey="{537BE5DC-86A3-4034-AAD9-40D952FFF2F6}"/>
  </w:font>
  <w:font w:name="Calibri">
    <w:panose1 w:val="020F0502020204030204"/>
    <w:charset w:val="00"/>
    <w:family w:val="swiss"/>
    <w:pitch w:val="variable"/>
    <w:sig w:usb0="E4002EFF" w:usb1="C000247B" w:usb2="00000009" w:usb3="00000000" w:csb0="000001FF" w:csb1="00000000"/>
    <w:embedRegular r:id="rId17" w:fontKey="{9B87C90C-784C-47D1-82F4-F7D85AC74942}"/>
    <w:embedBold r:id="rId18" w:fontKey="{4466686B-32D4-4378-A662-2971C5B3350E}"/>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2244378"/>
      <w:docPartObj>
        <w:docPartGallery w:val="Page Numbers (Bottom of Page)"/>
        <w:docPartUnique/>
      </w:docPartObj>
    </w:sdtPr>
    <w:sdtEndPr>
      <w:rPr>
        <w:noProof/>
      </w:rPr>
    </w:sdtEndPr>
    <w:sdtContent>
      <w:p w14:paraId="23FB6F68" w14:textId="5115CADB" w:rsidR="008B757D" w:rsidRDefault="008B75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DC063" w14:textId="77777777" w:rsidR="008B757D" w:rsidRDefault="008B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F58587" w14:textId="77777777" w:rsidR="007D2AAC" w:rsidRDefault="007D2AAC" w:rsidP="00B77A38">
      <w:r>
        <w:separator/>
      </w:r>
    </w:p>
  </w:footnote>
  <w:footnote w:type="continuationSeparator" w:id="0">
    <w:p w14:paraId="5D7D5CA2" w14:textId="77777777" w:rsidR="007D2AAC" w:rsidRDefault="007D2AAC" w:rsidP="00B77A38">
      <w:r>
        <w:continuationSeparator/>
      </w:r>
    </w:p>
  </w:footnote>
  <w:footnote w:type="continuationNotice" w:id="1">
    <w:p w14:paraId="15E7CF81" w14:textId="77777777" w:rsidR="007D2AAC" w:rsidRDefault="007D2AA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35610" w14:textId="77777777" w:rsidR="008A6A50" w:rsidRDefault="007C2E63" w:rsidP="00B77A38">
    <w:pPr>
      <w:pStyle w:val="Header"/>
    </w:pPr>
    <w:r>
      <w:rPr>
        <w:noProof/>
      </w:rPr>
      <w:pict w14:anchorId="1E071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77344" o:spid="_x0000_s1025" type="#_x0000_t75" alt="watermark" style="position:absolute;margin-left:0;margin-top:0;width:353.05pt;height:558pt;z-index:-251658240;mso-wrap-edited:f;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D09BC" w14:textId="77777777" w:rsidR="00D24D0E" w:rsidRDefault="00AB1240" w:rsidP="00B77A38">
    <w:pPr>
      <w:pStyle w:val="Header"/>
    </w:pPr>
    <w:r>
      <w:rPr>
        <w:noProof/>
      </w:rPr>
      <w:drawing>
        <wp:inline distT="0" distB="0" distL="0" distR="0" wp14:anchorId="18E5B5F6" wp14:editId="3F824E3F">
          <wp:extent cx="1147058" cy="1401417"/>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rotWithShape="1">
                  <a:blip r:embed="rId1"/>
                  <a:srcRect r="116"/>
                  <a:stretch/>
                </pic:blipFill>
                <pic:spPr bwMode="auto">
                  <a:xfrm>
                    <a:off x="0" y="0"/>
                    <a:ext cx="1196525" cy="1461853"/>
                  </a:xfrm>
                  <a:prstGeom prst="rect">
                    <a:avLst/>
                  </a:prstGeom>
                  <a:noFill/>
                  <a:ln>
                    <a:noFill/>
                  </a:ln>
                  <a:extLst>
                    <a:ext uri="{53640926-AAD7-44D8-BBD7-CCE9431645EC}">
                      <a14:shadowObscured xmlns:a14="http://schemas.microsoft.com/office/drawing/2010/main"/>
                    </a:ext>
                  </a:extLst>
                </pic:spPr>
              </pic:pic>
            </a:graphicData>
          </a:graphic>
        </wp:inline>
      </w:drawing>
    </w:r>
  </w:p>
  <w:p w14:paraId="40A13C57" w14:textId="38278427" w:rsidR="00D545B0" w:rsidRDefault="00D545B0" w:rsidP="00B77A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275929"/>
    <w:multiLevelType w:val="hybridMultilevel"/>
    <w:tmpl w:val="160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2E3D13"/>
    <w:multiLevelType w:val="hybridMultilevel"/>
    <w:tmpl w:val="7042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92EFF"/>
    <w:multiLevelType w:val="hybridMultilevel"/>
    <w:tmpl w:val="6F98A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C12260"/>
    <w:multiLevelType w:val="hybridMultilevel"/>
    <w:tmpl w:val="10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276A1"/>
    <w:multiLevelType w:val="hybridMultilevel"/>
    <w:tmpl w:val="B8FE6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87FA4"/>
    <w:multiLevelType w:val="hybridMultilevel"/>
    <w:tmpl w:val="FDE62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23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BC7604"/>
    <w:multiLevelType w:val="hybridMultilevel"/>
    <w:tmpl w:val="92FC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D51E8"/>
    <w:multiLevelType w:val="hybridMultilevel"/>
    <w:tmpl w:val="D092EB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256394">
    <w:abstractNumId w:val="1"/>
  </w:num>
  <w:num w:numId="2" w16cid:durableId="149370647">
    <w:abstractNumId w:val="3"/>
  </w:num>
  <w:num w:numId="3" w16cid:durableId="1488015197">
    <w:abstractNumId w:val="0"/>
  </w:num>
  <w:num w:numId="4" w16cid:durableId="1833258563">
    <w:abstractNumId w:val="5"/>
  </w:num>
  <w:num w:numId="5" w16cid:durableId="930352235">
    <w:abstractNumId w:val="4"/>
  </w:num>
  <w:num w:numId="6" w16cid:durableId="673647975">
    <w:abstractNumId w:val="8"/>
  </w:num>
  <w:num w:numId="7" w16cid:durableId="1626738233">
    <w:abstractNumId w:val="2"/>
  </w:num>
  <w:num w:numId="8" w16cid:durableId="1438521822">
    <w:abstractNumId w:val="7"/>
  </w:num>
  <w:num w:numId="9" w16cid:durableId="1911766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olorzano Zeledon, Esteban">
    <w15:presenceInfo w15:providerId="AD" w15:userId="S::Esteban.SolorzanoZeledon@bsci.com::d52060e9-4236-438b-b351-3e6fb620fb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51"/>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A4"/>
    <w:rsid w:val="00017567"/>
    <w:rsid w:val="00020F3B"/>
    <w:rsid w:val="00023936"/>
    <w:rsid w:val="00035AEA"/>
    <w:rsid w:val="00036887"/>
    <w:rsid w:val="00052329"/>
    <w:rsid w:val="00067DA5"/>
    <w:rsid w:val="0007476C"/>
    <w:rsid w:val="00076374"/>
    <w:rsid w:val="00085560"/>
    <w:rsid w:val="000878BA"/>
    <w:rsid w:val="000A20BF"/>
    <w:rsid w:val="000C6218"/>
    <w:rsid w:val="000D24D4"/>
    <w:rsid w:val="000D59FB"/>
    <w:rsid w:val="000F500E"/>
    <w:rsid w:val="001103F6"/>
    <w:rsid w:val="00134449"/>
    <w:rsid w:val="0015169F"/>
    <w:rsid w:val="00152F84"/>
    <w:rsid w:val="00153BB2"/>
    <w:rsid w:val="00154887"/>
    <w:rsid w:val="001616F8"/>
    <w:rsid w:val="00164612"/>
    <w:rsid w:val="00165846"/>
    <w:rsid w:val="00171C1A"/>
    <w:rsid w:val="00193139"/>
    <w:rsid w:val="001F0830"/>
    <w:rsid w:val="002122E9"/>
    <w:rsid w:val="00230E30"/>
    <w:rsid w:val="00230F02"/>
    <w:rsid w:val="00250E51"/>
    <w:rsid w:val="00251BC3"/>
    <w:rsid w:val="00257A03"/>
    <w:rsid w:val="00263B84"/>
    <w:rsid w:val="0026631B"/>
    <w:rsid w:val="002752E1"/>
    <w:rsid w:val="0029335A"/>
    <w:rsid w:val="00293831"/>
    <w:rsid w:val="002A24F6"/>
    <w:rsid w:val="002D0210"/>
    <w:rsid w:val="002D4258"/>
    <w:rsid w:val="002D4490"/>
    <w:rsid w:val="002E2D02"/>
    <w:rsid w:val="003136E2"/>
    <w:rsid w:val="00327B80"/>
    <w:rsid w:val="0033474F"/>
    <w:rsid w:val="003354F4"/>
    <w:rsid w:val="003457BE"/>
    <w:rsid w:val="0035465A"/>
    <w:rsid w:val="00363F37"/>
    <w:rsid w:val="00387945"/>
    <w:rsid w:val="003B08CF"/>
    <w:rsid w:val="003D6345"/>
    <w:rsid w:val="003D6613"/>
    <w:rsid w:val="003E4E18"/>
    <w:rsid w:val="003F2C65"/>
    <w:rsid w:val="0041097A"/>
    <w:rsid w:val="00413A22"/>
    <w:rsid w:val="00414E53"/>
    <w:rsid w:val="0043197E"/>
    <w:rsid w:val="00437DCC"/>
    <w:rsid w:val="00445D43"/>
    <w:rsid w:val="00456153"/>
    <w:rsid w:val="004B0B48"/>
    <w:rsid w:val="004B3A80"/>
    <w:rsid w:val="004C62B3"/>
    <w:rsid w:val="004D28C7"/>
    <w:rsid w:val="004D3C25"/>
    <w:rsid w:val="004F0EA4"/>
    <w:rsid w:val="00502ED5"/>
    <w:rsid w:val="00511112"/>
    <w:rsid w:val="00512E03"/>
    <w:rsid w:val="00524B33"/>
    <w:rsid w:val="00556ED4"/>
    <w:rsid w:val="00564B97"/>
    <w:rsid w:val="005665AC"/>
    <w:rsid w:val="00574898"/>
    <w:rsid w:val="0058064F"/>
    <w:rsid w:val="00590BB9"/>
    <w:rsid w:val="005A13A5"/>
    <w:rsid w:val="005B681A"/>
    <w:rsid w:val="005C60EB"/>
    <w:rsid w:val="005D286A"/>
    <w:rsid w:val="005E62E0"/>
    <w:rsid w:val="00607F33"/>
    <w:rsid w:val="00623E1F"/>
    <w:rsid w:val="00631953"/>
    <w:rsid w:val="0063311A"/>
    <w:rsid w:val="00637A69"/>
    <w:rsid w:val="0064064A"/>
    <w:rsid w:val="00674089"/>
    <w:rsid w:val="00680262"/>
    <w:rsid w:val="006B2E1C"/>
    <w:rsid w:val="006B42A1"/>
    <w:rsid w:val="006B455B"/>
    <w:rsid w:val="006C7575"/>
    <w:rsid w:val="006D197B"/>
    <w:rsid w:val="006D30F4"/>
    <w:rsid w:val="006D399E"/>
    <w:rsid w:val="006D4648"/>
    <w:rsid w:val="00701434"/>
    <w:rsid w:val="00712156"/>
    <w:rsid w:val="00722262"/>
    <w:rsid w:val="007403B1"/>
    <w:rsid w:val="00777199"/>
    <w:rsid w:val="00780982"/>
    <w:rsid w:val="00781C6E"/>
    <w:rsid w:val="00795192"/>
    <w:rsid w:val="007A4E51"/>
    <w:rsid w:val="007C2037"/>
    <w:rsid w:val="007C2728"/>
    <w:rsid w:val="007C2E63"/>
    <w:rsid w:val="007C6461"/>
    <w:rsid w:val="007D2AAC"/>
    <w:rsid w:val="007E670C"/>
    <w:rsid w:val="008072A0"/>
    <w:rsid w:val="0081357C"/>
    <w:rsid w:val="00820222"/>
    <w:rsid w:val="00824784"/>
    <w:rsid w:val="00841A70"/>
    <w:rsid w:val="00873796"/>
    <w:rsid w:val="008A6A50"/>
    <w:rsid w:val="008B082E"/>
    <w:rsid w:val="008B757D"/>
    <w:rsid w:val="008C5097"/>
    <w:rsid w:val="008D05BE"/>
    <w:rsid w:val="008D1CAB"/>
    <w:rsid w:val="008D3899"/>
    <w:rsid w:val="009021F2"/>
    <w:rsid w:val="00914335"/>
    <w:rsid w:val="00925996"/>
    <w:rsid w:val="00934B00"/>
    <w:rsid w:val="00944982"/>
    <w:rsid w:val="009609B0"/>
    <w:rsid w:val="0097035E"/>
    <w:rsid w:val="009832A2"/>
    <w:rsid w:val="00995EE2"/>
    <w:rsid w:val="00996B0C"/>
    <w:rsid w:val="009A2F05"/>
    <w:rsid w:val="009D37AB"/>
    <w:rsid w:val="009E12EE"/>
    <w:rsid w:val="009E3F59"/>
    <w:rsid w:val="00A00B17"/>
    <w:rsid w:val="00A1214C"/>
    <w:rsid w:val="00A13CBE"/>
    <w:rsid w:val="00A34219"/>
    <w:rsid w:val="00A34499"/>
    <w:rsid w:val="00A355F0"/>
    <w:rsid w:val="00A766F4"/>
    <w:rsid w:val="00A9051C"/>
    <w:rsid w:val="00AA4982"/>
    <w:rsid w:val="00AB1240"/>
    <w:rsid w:val="00AC4C61"/>
    <w:rsid w:val="00AF418C"/>
    <w:rsid w:val="00AF6211"/>
    <w:rsid w:val="00B06699"/>
    <w:rsid w:val="00B32B2D"/>
    <w:rsid w:val="00B344B5"/>
    <w:rsid w:val="00B4050E"/>
    <w:rsid w:val="00B51EF2"/>
    <w:rsid w:val="00B54DCE"/>
    <w:rsid w:val="00B72541"/>
    <w:rsid w:val="00B775E4"/>
    <w:rsid w:val="00B77A38"/>
    <w:rsid w:val="00B83B09"/>
    <w:rsid w:val="00BA301E"/>
    <w:rsid w:val="00BB3DC5"/>
    <w:rsid w:val="00BC29C0"/>
    <w:rsid w:val="00BE5DAF"/>
    <w:rsid w:val="00C0193C"/>
    <w:rsid w:val="00C21297"/>
    <w:rsid w:val="00C35DC6"/>
    <w:rsid w:val="00C468B3"/>
    <w:rsid w:val="00C46FA2"/>
    <w:rsid w:val="00C7118F"/>
    <w:rsid w:val="00C80CA4"/>
    <w:rsid w:val="00C94236"/>
    <w:rsid w:val="00C97506"/>
    <w:rsid w:val="00CA5C33"/>
    <w:rsid w:val="00CB33BD"/>
    <w:rsid w:val="00CC4577"/>
    <w:rsid w:val="00CD13CF"/>
    <w:rsid w:val="00CF215C"/>
    <w:rsid w:val="00D01D97"/>
    <w:rsid w:val="00D133A5"/>
    <w:rsid w:val="00D15B4A"/>
    <w:rsid w:val="00D24D0E"/>
    <w:rsid w:val="00D361FD"/>
    <w:rsid w:val="00D542D3"/>
    <w:rsid w:val="00D543AE"/>
    <w:rsid w:val="00D545B0"/>
    <w:rsid w:val="00D61F49"/>
    <w:rsid w:val="00D97E8B"/>
    <w:rsid w:val="00DA1CEE"/>
    <w:rsid w:val="00DA40DF"/>
    <w:rsid w:val="00DA561A"/>
    <w:rsid w:val="00DB0791"/>
    <w:rsid w:val="00DE5A34"/>
    <w:rsid w:val="00E151BF"/>
    <w:rsid w:val="00E22EF3"/>
    <w:rsid w:val="00E32345"/>
    <w:rsid w:val="00E41A34"/>
    <w:rsid w:val="00E53C79"/>
    <w:rsid w:val="00E54BC9"/>
    <w:rsid w:val="00E55A5C"/>
    <w:rsid w:val="00E72CBB"/>
    <w:rsid w:val="00E92433"/>
    <w:rsid w:val="00E93F9A"/>
    <w:rsid w:val="00EC1ECD"/>
    <w:rsid w:val="00ED46D3"/>
    <w:rsid w:val="00EE2174"/>
    <w:rsid w:val="00EF27A4"/>
    <w:rsid w:val="00EF4226"/>
    <w:rsid w:val="00F210DE"/>
    <w:rsid w:val="00F258B1"/>
    <w:rsid w:val="00F34B56"/>
    <w:rsid w:val="00F37F39"/>
    <w:rsid w:val="00F50974"/>
    <w:rsid w:val="00F65E89"/>
    <w:rsid w:val="00F87C1C"/>
    <w:rsid w:val="00FA0125"/>
    <w:rsid w:val="00FA31F7"/>
    <w:rsid w:val="00FC20B9"/>
    <w:rsid w:val="00FC4FA0"/>
    <w:rsid w:val="00FC64C0"/>
    <w:rsid w:val="00FF1C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1BBA6DFC"/>
  <w15:docId w15:val="{1F5CCFEA-20DC-467C-82B6-AEC49E1C4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38"/>
    <w:pPr>
      <w:spacing w:line="276" w:lineRule="auto"/>
    </w:pPr>
    <w:rPr>
      <w:rFonts w:ascii="IBM Plex Sans" w:hAnsi="IBM Plex Sans"/>
      <w:sz w:val="21"/>
      <w:szCs w:val="21"/>
    </w:rPr>
  </w:style>
  <w:style w:type="paragraph" w:styleId="Heading1">
    <w:name w:val="heading 1"/>
    <w:basedOn w:val="Normal"/>
    <w:next w:val="Normal"/>
    <w:link w:val="Heading1Char"/>
    <w:qFormat/>
    <w:rsid w:val="00D61F49"/>
    <w:pPr>
      <w:numPr>
        <w:numId w:val="9"/>
      </w:numPr>
      <w:autoSpaceDE w:val="0"/>
      <w:autoSpaceDN w:val="0"/>
      <w:adjustRightInd w:val="0"/>
      <w:spacing w:line="280" w:lineRule="exact"/>
      <w:outlineLvl w:val="0"/>
    </w:pPr>
    <w:rPr>
      <w:rFonts w:cs="Saira Condensed Condensed Mediu"/>
      <w:b/>
      <w:color w:val="B30437"/>
      <w:sz w:val="22"/>
    </w:rPr>
  </w:style>
  <w:style w:type="paragraph" w:styleId="Heading2">
    <w:name w:val="heading 2"/>
    <w:basedOn w:val="Heading1"/>
    <w:next w:val="Normal"/>
    <w:link w:val="Heading2Char"/>
    <w:unhideWhenUsed/>
    <w:qFormat/>
    <w:rsid w:val="00FC64C0"/>
    <w:pPr>
      <w:keepNext/>
      <w:keepLines/>
      <w:numPr>
        <w:ilvl w:val="1"/>
      </w:numPr>
      <w:spacing w:before="4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semiHidden/>
    <w:unhideWhenUsed/>
    <w:qFormat/>
    <w:rsid w:val="00D61F49"/>
    <w:pPr>
      <w:keepNext/>
      <w:keepLines/>
      <w:numPr>
        <w:ilvl w:val="2"/>
        <w:numId w:val="9"/>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Default"/>
    <w:next w:val="Normal"/>
    <w:qFormat/>
    <w:rsid w:val="00D542D3"/>
    <w:pPr>
      <w:numPr>
        <w:ilvl w:val="3"/>
        <w:numId w:val="9"/>
      </w:numPr>
      <w:spacing w:line="280" w:lineRule="exact"/>
      <w:outlineLvl w:val="3"/>
    </w:pPr>
    <w:rPr>
      <w:color w:val="B30437"/>
      <w:sz w:val="20"/>
      <w:szCs w:val="20"/>
    </w:rPr>
  </w:style>
  <w:style w:type="paragraph" w:styleId="Heading5">
    <w:name w:val="heading 5"/>
    <w:basedOn w:val="Normal"/>
    <w:next w:val="Normal"/>
    <w:link w:val="Heading5Char"/>
    <w:semiHidden/>
    <w:unhideWhenUsed/>
    <w:qFormat/>
    <w:rsid w:val="00D61F49"/>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D61F49"/>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61F49"/>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D61F49"/>
    <w:pPr>
      <w:keepNext/>
      <w:keepLines/>
      <w:numPr>
        <w:ilvl w:val="7"/>
        <w:numId w:val="9"/>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semiHidden/>
    <w:unhideWhenUsed/>
    <w:qFormat/>
    <w:rsid w:val="00D61F49"/>
    <w:pPr>
      <w:keepNext/>
      <w:keepLines/>
      <w:numPr>
        <w:ilvl w:val="8"/>
        <w:numId w:val="9"/>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80982"/>
    <w:rPr>
      <w:rFonts w:ascii="Garamond" w:hAnsi="Garamond"/>
      <w:b/>
      <w:spacing w:val="-4"/>
      <w:sz w:val="18"/>
    </w:rPr>
  </w:style>
  <w:style w:type="paragraph" w:styleId="BalloonText">
    <w:name w:val="Balloon Text"/>
    <w:basedOn w:val="Normal"/>
    <w:link w:val="BalloonTextChar"/>
    <w:rsid w:val="00512E03"/>
    <w:rPr>
      <w:rFonts w:ascii="Tahoma" w:hAnsi="Tahoma"/>
      <w:sz w:val="16"/>
      <w:szCs w:val="16"/>
    </w:rPr>
  </w:style>
  <w:style w:type="character" w:customStyle="1" w:styleId="BalloonTextChar">
    <w:name w:val="Balloon Text Char"/>
    <w:link w:val="BalloonText"/>
    <w:rsid w:val="00512E03"/>
    <w:rPr>
      <w:rFonts w:ascii="Tahoma" w:hAnsi="Tahoma" w:cs="Tahoma"/>
      <w:sz w:val="16"/>
      <w:szCs w:val="16"/>
    </w:rPr>
  </w:style>
  <w:style w:type="paragraph" w:styleId="Header">
    <w:name w:val="header"/>
    <w:basedOn w:val="Normal"/>
    <w:link w:val="HeaderChar"/>
    <w:uiPriority w:val="99"/>
    <w:rsid w:val="00017567"/>
    <w:pPr>
      <w:tabs>
        <w:tab w:val="center" w:pos="4680"/>
        <w:tab w:val="right" w:pos="9360"/>
      </w:tabs>
    </w:pPr>
  </w:style>
  <w:style w:type="character" w:customStyle="1" w:styleId="HeaderChar">
    <w:name w:val="Header Char"/>
    <w:link w:val="Header"/>
    <w:uiPriority w:val="99"/>
    <w:rsid w:val="00017567"/>
    <w:rPr>
      <w:sz w:val="24"/>
    </w:rPr>
  </w:style>
  <w:style w:type="paragraph" w:styleId="Footer">
    <w:name w:val="footer"/>
    <w:basedOn w:val="Normal"/>
    <w:link w:val="FooterChar"/>
    <w:uiPriority w:val="99"/>
    <w:rsid w:val="00017567"/>
    <w:pPr>
      <w:tabs>
        <w:tab w:val="center" w:pos="4680"/>
        <w:tab w:val="right" w:pos="9360"/>
      </w:tabs>
    </w:pPr>
  </w:style>
  <w:style w:type="character" w:customStyle="1" w:styleId="FooterChar">
    <w:name w:val="Footer Char"/>
    <w:link w:val="Footer"/>
    <w:uiPriority w:val="99"/>
    <w:rsid w:val="00017567"/>
    <w:rPr>
      <w:sz w:val="24"/>
    </w:rPr>
  </w:style>
  <w:style w:type="character" w:styleId="Hyperlink">
    <w:name w:val="Hyperlink"/>
    <w:basedOn w:val="DefaultParagraphFont"/>
    <w:rsid w:val="0007476C"/>
    <w:rPr>
      <w:color w:val="0000FF"/>
      <w:u w:val="single"/>
    </w:rPr>
  </w:style>
  <w:style w:type="character" w:customStyle="1" w:styleId="EmailStyle231">
    <w:name w:val="EmailStyle231"/>
    <w:basedOn w:val="DefaultParagraphFont"/>
    <w:semiHidden/>
    <w:rsid w:val="0007476C"/>
    <w:rPr>
      <w:rFonts w:ascii="Arial" w:hAnsi="Arial" w:cs="Arial"/>
      <w:color w:val="000080"/>
      <w:sz w:val="20"/>
      <w:szCs w:val="20"/>
    </w:rPr>
  </w:style>
  <w:style w:type="paragraph" w:styleId="ListParagraph">
    <w:name w:val="List Paragraph"/>
    <w:basedOn w:val="Normal"/>
    <w:uiPriority w:val="34"/>
    <w:qFormat/>
    <w:rsid w:val="00EF4226"/>
    <w:pPr>
      <w:spacing w:after="200"/>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468B3"/>
    <w:rPr>
      <w:color w:val="605E5C"/>
      <w:shd w:val="clear" w:color="auto" w:fill="E1DFDD"/>
    </w:rPr>
  </w:style>
  <w:style w:type="paragraph" w:customStyle="1" w:styleId="Default">
    <w:name w:val="Default"/>
    <w:rsid w:val="00154887"/>
    <w:pPr>
      <w:autoSpaceDE w:val="0"/>
      <w:autoSpaceDN w:val="0"/>
      <w:adjustRightInd w:val="0"/>
    </w:pPr>
    <w:rPr>
      <w:rFonts w:ascii="Saira Condensed Condensed Light" w:hAnsi="Saira Condensed Condensed Light" w:cs="Saira Condensed Condensed Light"/>
      <w:color w:val="000000"/>
      <w:sz w:val="24"/>
      <w:szCs w:val="24"/>
    </w:rPr>
  </w:style>
  <w:style w:type="character" w:styleId="FollowedHyperlink">
    <w:name w:val="FollowedHyperlink"/>
    <w:basedOn w:val="DefaultParagraphFont"/>
    <w:semiHidden/>
    <w:unhideWhenUsed/>
    <w:rsid w:val="00944982"/>
    <w:rPr>
      <w:color w:val="800080" w:themeColor="followedHyperlink"/>
      <w:u w:val="single"/>
    </w:rPr>
  </w:style>
  <w:style w:type="character" w:customStyle="1" w:styleId="Heading1Char">
    <w:name w:val="Heading 1 Char"/>
    <w:basedOn w:val="DefaultParagraphFont"/>
    <w:link w:val="Heading1"/>
    <w:rsid w:val="00D61F49"/>
    <w:rPr>
      <w:rFonts w:ascii="IBM Plex Sans" w:hAnsi="IBM Plex Sans" w:cs="Saira Condensed Condensed Mediu"/>
      <w:b/>
      <w:color w:val="B30437"/>
      <w:sz w:val="22"/>
      <w:szCs w:val="21"/>
    </w:rPr>
  </w:style>
  <w:style w:type="paragraph" w:styleId="NoSpacing">
    <w:name w:val="No Spacing"/>
    <w:link w:val="NoSpacingChar"/>
    <w:uiPriority w:val="1"/>
    <w:qFormat/>
    <w:rsid w:val="00152F8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52F84"/>
    <w:rPr>
      <w:rFonts w:asciiTheme="minorHAnsi" w:eastAsiaTheme="minorEastAsia" w:hAnsiTheme="minorHAnsi" w:cstheme="minorBidi"/>
      <w:sz w:val="22"/>
      <w:szCs w:val="22"/>
    </w:rPr>
  </w:style>
  <w:style w:type="table" w:styleId="TableGrid">
    <w:name w:val="Table Grid"/>
    <w:basedOn w:val="TableNormal"/>
    <w:uiPriority w:val="59"/>
    <w:rsid w:val="00067DA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067DA5"/>
    <w:pPr>
      <w:spacing w:after="200"/>
      <w:jc w:val="center"/>
    </w:pPr>
    <w:rPr>
      <w:rFonts w:asciiTheme="minorHAnsi" w:eastAsiaTheme="minorHAnsi" w:hAnsiTheme="minorHAnsi" w:cstheme="minorBidi"/>
      <w:iCs/>
      <w:sz w:val="20"/>
      <w:szCs w:val="18"/>
    </w:rPr>
  </w:style>
  <w:style w:type="character" w:customStyle="1" w:styleId="Heading2Char">
    <w:name w:val="Heading 2 Char"/>
    <w:basedOn w:val="DefaultParagraphFont"/>
    <w:link w:val="Heading2"/>
    <w:rsid w:val="00FC64C0"/>
    <w:rPr>
      <w:rFonts w:asciiTheme="majorHAnsi" w:eastAsiaTheme="majorEastAsia" w:hAnsiTheme="majorHAnsi" w:cstheme="majorBidi"/>
      <w:b/>
      <w:color w:val="C00000"/>
      <w:sz w:val="22"/>
      <w:szCs w:val="26"/>
    </w:rPr>
  </w:style>
  <w:style w:type="character" w:customStyle="1" w:styleId="Heading3Char">
    <w:name w:val="Heading 3 Char"/>
    <w:basedOn w:val="DefaultParagraphFont"/>
    <w:link w:val="Heading3"/>
    <w:semiHidden/>
    <w:rsid w:val="00D61F49"/>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semiHidden/>
    <w:rsid w:val="00D61F49"/>
    <w:rPr>
      <w:rFonts w:asciiTheme="majorHAnsi" w:eastAsiaTheme="majorEastAsia" w:hAnsiTheme="majorHAnsi" w:cstheme="majorBidi"/>
      <w:color w:val="365F91" w:themeColor="accent1" w:themeShade="BF"/>
      <w:sz w:val="21"/>
      <w:szCs w:val="21"/>
    </w:rPr>
  </w:style>
  <w:style w:type="character" w:customStyle="1" w:styleId="Heading6Char">
    <w:name w:val="Heading 6 Char"/>
    <w:basedOn w:val="DefaultParagraphFont"/>
    <w:link w:val="Heading6"/>
    <w:semiHidden/>
    <w:rsid w:val="00D61F49"/>
    <w:rPr>
      <w:rFonts w:asciiTheme="majorHAnsi" w:eastAsiaTheme="majorEastAsia" w:hAnsiTheme="majorHAnsi" w:cstheme="majorBidi"/>
      <w:color w:val="243F60" w:themeColor="accent1" w:themeShade="7F"/>
      <w:sz w:val="21"/>
      <w:szCs w:val="21"/>
    </w:rPr>
  </w:style>
  <w:style w:type="character" w:customStyle="1" w:styleId="Heading7Char">
    <w:name w:val="Heading 7 Char"/>
    <w:basedOn w:val="DefaultParagraphFont"/>
    <w:link w:val="Heading7"/>
    <w:semiHidden/>
    <w:rsid w:val="00D61F49"/>
    <w:rPr>
      <w:rFonts w:asciiTheme="majorHAnsi" w:eastAsiaTheme="majorEastAsia" w:hAnsiTheme="majorHAnsi" w:cstheme="majorBidi"/>
      <w:i/>
      <w:iCs/>
      <w:color w:val="243F60" w:themeColor="accent1" w:themeShade="7F"/>
      <w:sz w:val="21"/>
      <w:szCs w:val="21"/>
    </w:rPr>
  </w:style>
  <w:style w:type="character" w:customStyle="1" w:styleId="Heading8Char">
    <w:name w:val="Heading 8 Char"/>
    <w:basedOn w:val="DefaultParagraphFont"/>
    <w:link w:val="Heading8"/>
    <w:semiHidden/>
    <w:rsid w:val="00D61F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61F49"/>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50974"/>
    <w:pPr>
      <w:tabs>
        <w:tab w:val="left" w:pos="384"/>
      </w:tabs>
      <w:spacing w:line="240" w:lineRule="auto"/>
      <w:ind w:left="384" w:hanging="384"/>
    </w:pPr>
  </w:style>
  <w:style w:type="paragraph" w:styleId="Revision">
    <w:name w:val="Revision"/>
    <w:hidden/>
    <w:uiPriority w:val="99"/>
    <w:semiHidden/>
    <w:rsid w:val="003B08CF"/>
    <w:rPr>
      <w:rFonts w:ascii="IBM Plex Sans" w:hAnsi="IBM Plex Sans"/>
      <w:sz w:val="21"/>
      <w:szCs w:val="21"/>
    </w:rPr>
  </w:style>
  <w:style w:type="character" w:styleId="CommentReference">
    <w:name w:val="annotation reference"/>
    <w:basedOn w:val="DefaultParagraphFont"/>
    <w:semiHidden/>
    <w:unhideWhenUsed/>
    <w:rsid w:val="00701434"/>
    <w:rPr>
      <w:sz w:val="16"/>
      <w:szCs w:val="16"/>
    </w:rPr>
  </w:style>
  <w:style w:type="paragraph" w:styleId="CommentText">
    <w:name w:val="annotation text"/>
    <w:basedOn w:val="Normal"/>
    <w:link w:val="CommentTextChar"/>
    <w:unhideWhenUsed/>
    <w:rsid w:val="00701434"/>
    <w:pPr>
      <w:spacing w:line="240" w:lineRule="auto"/>
    </w:pPr>
    <w:rPr>
      <w:sz w:val="20"/>
      <w:szCs w:val="20"/>
    </w:rPr>
  </w:style>
  <w:style w:type="character" w:customStyle="1" w:styleId="CommentTextChar">
    <w:name w:val="Comment Text Char"/>
    <w:basedOn w:val="DefaultParagraphFont"/>
    <w:link w:val="CommentText"/>
    <w:rsid w:val="00701434"/>
    <w:rPr>
      <w:rFonts w:ascii="IBM Plex Sans" w:hAnsi="IBM Plex Sans"/>
    </w:rPr>
  </w:style>
  <w:style w:type="paragraph" w:styleId="CommentSubject">
    <w:name w:val="annotation subject"/>
    <w:basedOn w:val="CommentText"/>
    <w:next w:val="CommentText"/>
    <w:link w:val="CommentSubjectChar"/>
    <w:semiHidden/>
    <w:unhideWhenUsed/>
    <w:rsid w:val="00701434"/>
    <w:rPr>
      <w:b/>
      <w:bCs/>
    </w:rPr>
  </w:style>
  <w:style w:type="character" w:customStyle="1" w:styleId="CommentSubjectChar">
    <w:name w:val="Comment Subject Char"/>
    <w:basedOn w:val="CommentTextChar"/>
    <w:link w:val="CommentSubject"/>
    <w:semiHidden/>
    <w:rsid w:val="00701434"/>
    <w:rPr>
      <w:rFonts w:ascii="IBM Plex Sans" w:hAnsi="IBM Plex San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3.jpeg"/><Relationship Id="rId26" Type="http://schemas.openxmlformats.org/officeDocument/2006/relationships/image" Target="media/image6.png"/><Relationship Id="rId39" Type="http://schemas.microsoft.com/office/2011/relationships/people" Target="people.xml"/><Relationship Id="rId21" Type="http://schemas.openxmlformats.org/officeDocument/2006/relationships/oleObject" Target="embeddings/oleObject1.bin"/><Relationship Id="rId34" Type="http://schemas.openxmlformats.org/officeDocument/2006/relationships/hyperlink" Target="mailto:systems2718@gmail.co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mailto:ebayrak@stevens.edu" TargetMode="External"/><Relationship Id="rId25" Type="http://schemas.openxmlformats.org/officeDocument/2006/relationships/hyperlink" Target="mailto:bijan.elahi@medtronic.com" TargetMode="External"/><Relationship Id="rId33" Type="http://schemas.microsoft.com/office/2007/relationships/hdphoto" Target="media/hdphoto6.wdp"/><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openxmlformats.org/officeDocument/2006/relationships/image" Target="media/image8.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mailto:Sandy.Weininger@fda.hhs.gov" TargetMode="External"/><Relationship Id="rId36" Type="http://schemas.openxmlformats.org/officeDocument/2006/relationships/header" Target="header2.xml"/><Relationship Id="rId10" Type="http://schemas.microsoft.com/office/2016/09/relationships/commentsIds" Target="commentsIds.xml"/><Relationship Id="rId19" Type="http://schemas.openxmlformats.org/officeDocument/2006/relationships/hyperlink" Target="mailto:Esteban.SolorzanoZeledon@bsci.com" TargetMode="External"/><Relationship Id="rId31" Type="http://schemas.openxmlformats.org/officeDocument/2006/relationships/hyperlink" Target="mailto:colin.mellars@gmail.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dverma@stevens.edu" TargetMode="External"/><Relationship Id="rId22" Type="http://schemas.openxmlformats.org/officeDocument/2006/relationships/hyperlink" Target="mailto:Adam.Reinhardt@bsci.com" TargetMode="External"/><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header" Target="header1.xml"/><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B628-E55F-47BE-9062-B6C9C63D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Pages>
  <Words>2367</Words>
  <Characters>13492</Characters>
  <Application>Microsoft Office Word</Application>
  <DocSecurity>4</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Manager>Adam.Reinhardt@bsci.com</Manager>
  <Company>Stevens Institute of Technology</Company>
  <LinksUpToDate>false</LinksUpToDate>
  <CharactersWithSpaces>15828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Esteban.SolorzanoZeledon@bsci.com</dc:creator>
  <cp:keywords/>
  <dc:description/>
  <cp:lastModifiedBy>Solorzano Zeledon, Esteban</cp:lastModifiedBy>
  <cp:revision>37</cp:revision>
  <cp:lastPrinted>2023-09-19T18:16:00Z</cp:lastPrinted>
  <dcterms:created xsi:type="dcterms:W3CDTF">2023-09-19T18:09:00Z</dcterms:created>
  <dcterms:modified xsi:type="dcterms:W3CDTF">2023-11-28T18:51:00Z</dcterms:modified>
  <cp:category>Accept (SH)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id="dr5r7f13"/&gt;&lt;style id="http://www.zotero.org/styles/ieee" locale="en-US" hasBibliography="1" bibliographyStyleHasBeenSet="1"/&gt;&lt;prefs&gt;&lt;pref name="fieldType" value="Field"/&gt;&lt;/prefs&gt;&lt;/data&gt;</vt:lpwstr>
  </property>
</Properties>
</file>